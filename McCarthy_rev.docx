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4672" w:rsidRPr="00A84953" w:rsidRDefault="00445249" w:rsidP="00F27BF1">
      <w:pPr>
        <w:pStyle w:val="Heading1"/>
        <w:rPr>
          <w:lang w:val="en-US"/>
        </w:rPr>
      </w:pPr>
      <w:ins w:id="0" w:author="Anna" w:date="2018-07-04T09:00:00Z">
        <w:r>
          <w:rPr>
            <w:lang w:val="en-US"/>
          </w:rPr>
          <w:t xml:space="preserve">McCarthy: </w:t>
        </w:r>
      </w:ins>
      <w:bookmarkStart w:id="1" w:name="_GoBack"/>
      <w:bookmarkEnd w:id="1"/>
      <w:del w:id="2" w:author="Anna" w:date="2018-07-04T08:25:00Z">
        <w:r w:rsidR="00603894" w:rsidRPr="00A84953" w:rsidDel="006501D4">
          <w:rPr>
            <w:lang w:val="en-US"/>
          </w:rPr>
          <w:delText xml:space="preserve">Big </w:delText>
        </w:r>
      </w:del>
      <w:ins w:id="3" w:author="Anna" w:date="2018-07-04T08:25:00Z">
        <w:r w:rsidR="006501D4">
          <w:rPr>
            <w:lang w:val="en-US"/>
          </w:rPr>
          <w:t>b</w:t>
        </w:r>
        <w:r w:rsidR="006501D4" w:rsidRPr="00A84953">
          <w:rPr>
            <w:lang w:val="en-US"/>
          </w:rPr>
          <w:t xml:space="preserve">ig </w:t>
        </w:r>
      </w:ins>
      <w:r w:rsidR="00603894" w:rsidRPr="00A84953">
        <w:rPr>
          <w:lang w:val="en-US"/>
        </w:rPr>
        <w:t>rivers, big glaciers, big mountains</w:t>
      </w:r>
    </w:p>
    <w:p w:rsidR="00F2416F" w:rsidRDefault="00C231A8" w:rsidP="00F27BF1">
      <w:pPr>
        <w:rPr>
          <w:lang w:val="en-US"/>
        </w:rPr>
      </w:pPr>
      <w:r>
        <w:rPr>
          <w:lang w:val="en-US"/>
        </w:rPr>
        <w:t>Every second year, an [I</w:t>
      </w:r>
      <w:r w:rsidR="00F965A3">
        <w:rPr>
          <w:lang w:val="en-US"/>
        </w:rPr>
        <w:t>nternational Summer School in Glaciology</w:t>
      </w:r>
      <w:proofErr w:type="gramStart"/>
      <w:r>
        <w:rPr>
          <w:lang w:val="en-US"/>
        </w:rPr>
        <w:t>](</w:t>
      </w:r>
      <w:proofErr w:type="gramEnd"/>
      <w:r w:rsidRPr="00C231A8">
        <w:rPr>
          <w:lang w:val="en-US"/>
        </w:rPr>
        <w:t xml:space="preserve"> https://glaciers.gi.alaska.edu/courses/summer-school/2018</w:t>
      </w:r>
      <w:r>
        <w:rPr>
          <w:lang w:val="en-US"/>
        </w:rPr>
        <w:t>)</w:t>
      </w:r>
      <w:r w:rsidR="00F965A3">
        <w:rPr>
          <w:lang w:val="en-US"/>
        </w:rPr>
        <w:t xml:space="preserve"> is held</w:t>
      </w:r>
      <w:r w:rsidR="00521D12">
        <w:rPr>
          <w:lang w:val="en-US"/>
        </w:rPr>
        <w:t xml:space="preserve"> in in McCarthy (see Map below)</w:t>
      </w:r>
      <w:r w:rsidR="00F965A3">
        <w:rPr>
          <w:lang w:val="en-US"/>
        </w:rPr>
        <w:t>.</w:t>
      </w:r>
      <w:r w:rsidR="00212329">
        <w:rPr>
          <w:lang w:val="en-US"/>
        </w:rPr>
        <w:t xml:space="preserve"> </w:t>
      </w:r>
      <w:r w:rsidR="00AF693C">
        <w:rPr>
          <w:lang w:val="en-US"/>
        </w:rPr>
        <w:t xml:space="preserve">A summer school typically consists of a </w:t>
      </w:r>
      <w:r w:rsidR="00146C7A">
        <w:rPr>
          <w:lang w:val="en-US"/>
        </w:rPr>
        <w:t xml:space="preserve">series of lectures, exercises </w:t>
      </w:r>
      <w:r w:rsidR="00AF693C">
        <w:rPr>
          <w:lang w:val="en-US"/>
        </w:rPr>
        <w:t xml:space="preserve">and field excursions </w:t>
      </w:r>
      <w:r w:rsidR="00146C7A">
        <w:rPr>
          <w:lang w:val="en-US"/>
        </w:rPr>
        <w:t>concentrated over a couple of days in a certain location</w:t>
      </w:r>
      <w:r w:rsidR="00AF693C">
        <w:rPr>
          <w:lang w:val="en-US"/>
        </w:rPr>
        <w:t xml:space="preserve">, to </w:t>
      </w:r>
      <w:r w:rsidR="00146C7A">
        <w:rPr>
          <w:lang w:val="en-US"/>
        </w:rPr>
        <w:t xml:space="preserve">give a deep introduction into a specific research field </w:t>
      </w:r>
      <w:del w:id="4" w:author="Anna" w:date="2018-07-03T17:35:00Z">
        <w:r w:rsidR="00146C7A" w:rsidDel="00EA064B">
          <w:rPr>
            <w:lang w:val="en-US"/>
          </w:rPr>
          <w:delText>for</w:delText>
        </w:r>
        <w:r w:rsidR="00AF693C" w:rsidDel="00EA064B">
          <w:rPr>
            <w:lang w:val="en-US"/>
          </w:rPr>
          <w:delText xml:space="preserve"> e.g.  </w:delText>
        </w:r>
      </w:del>
      <w:ins w:id="5" w:author="Anna" w:date="2018-07-03T17:35:00Z">
        <w:r w:rsidR="00EA064B">
          <w:rPr>
            <w:lang w:val="en-US"/>
          </w:rPr>
          <w:t xml:space="preserve">to for example </w:t>
        </w:r>
      </w:ins>
      <w:r w:rsidR="00AF693C">
        <w:rPr>
          <w:lang w:val="en-US"/>
        </w:rPr>
        <w:t>graduate students.</w:t>
      </w:r>
      <w:r w:rsidR="00146C7A">
        <w:rPr>
          <w:lang w:val="en-US"/>
        </w:rPr>
        <w:t xml:space="preserve"> </w:t>
      </w:r>
      <w:r w:rsidR="00521D12">
        <w:rPr>
          <w:lang w:val="en-US"/>
        </w:rPr>
        <w:t>The</w:t>
      </w:r>
      <w:r w:rsidR="002D4EB1">
        <w:rPr>
          <w:lang w:val="en-US"/>
        </w:rPr>
        <w:t xml:space="preserve"> summer school </w:t>
      </w:r>
      <w:r w:rsidR="00521D12">
        <w:rPr>
          <w:lang w:val="en-US"/>
        </w:rPr>
        <w:t xml:space="preserve">in McCarthy </w:t>
      </w:r>
      <w:r w:rsidR="002D4EB1">
        <w:rPr>
          <w:lang w:val="en-US"/>
        </w:rPr>
        <w:t xml:space="preserve">is </w:t>
      </w:r>
      <w:r w:rsidR="00521D12">
        <w:rPr>
          <w:lang w:val="en-US"/>
        </w:rPr>
        <w:t xml:space="preserve">unique </w:t>
      </w:r>
      <w:r w:rsidR="002D4EB1">
        <w:rPr>
          <w:lang w:val="en-US"/>
        </w:rPr>
        <w:t>in many ways</w:t>
      </w:r>
      <w:r w:rsidR="00521D12">
        <w:rPr>
          <w:lang w:val="en-US"/>
        </w:rPr>
        <w:t xml:space="preserve">: the location is literally thousands of kilometers away </w:t>
      </w:r>
      <w:r w:rsidR="002D4EB1">
        <w:rPr>
          <w:lang w:val="en-US"/>
        </w:rPr>
        <w:t>from any other University (out of Alaska)</w:t>
      </w:r>
      <w:r w:rsidR="00864185">
        <w:rPr>
          <w:lang w:val="en-US"/>
        </w:rPr>
        <w:t xml:space="preserve">, </w:t>
      </w:r>
      <w:r w:rsidR="002D4EB1">
        <w:rPr>
          <w:lang w:val="en-US"/>
        </w:rPr>
        <w:t xml:space="preserve">the students are </w:t>
      </w:r>
      <w:r w:rsidR="00521D12">
        <w:rPr>
          <w:lang w:val="en-US"/>
        </w:rPr>
        <w:t xml:space="preserve">simply </w:t>
      </w:r>
      <w:r w:rsidR="002D4EB1">
        <w:rPr>
          <w:lang w:val="en-US"/>
        </w:rPr>
        <w:t>camping for 10 days in a remote place without running water, and the lectures are held in a coz</w:t>
      </w:r>
      <w:r w:rsidR="00C02925">
        <w:rPr>
          <w:lang w:val="en-US"/>
        </w:rPr>
        <w:t>y block hut.</w:t>
      </w:r>
      <w:r w:rsidR="002D4EB1">
        <w:rPr>
          <w:lang w:val="en-US"/>
        </w:rPr>
        <w:t xml:space="preserve"> </w:t>
      </w:r>
      <w:r w:rsidR="00864185">
        <w:rPr>
          <w:lang w:val="en-US"/>
        </w:rPr>
        <w:t xml:space="preserve">In brief: since the first edition of the McCarthy summer school, this course is definitely a term for young glaciologists and a bunch of applications floods the organizers every </w:t>
      </w:r>
      <w:r w:rsidR="00103B4F">
        <w:rPr>
          <w:lang w:val="en-US"/>
        </w:rPr>
        <w:t xml:space="preserve">time the course is announced. </w:t>
      </w:r>
    </w:p>
    <w:p w:rsidR="00CA572B" w:rsidRDefault="00367AF7" w:rsidP="00F27BF1">
      <w:pPr>
        <w:rPr>
          <w:lang w:val="en-US"/>
        </w:rPr>
      </w:pPr>
      <w:r>
        <w:rPr>
          <w:noProof/>
          <w:lang w:val="en-US" w:eastAsia="ja-JP"/>
        </w:rPr>
        <w:drawing>
          <wp:anchor distT="0" distB="0" distL="114300" distR="114300" simplePos="0" relativeHeight="251668480" behindDoc="0" locked="0" layoutInCell="1" allowOverlap="1">
            <wp:simplePos x="0" y="0"/>
            <wp:positionH relativeFrom="margin">
              <wp:align>center</wp:align>
            </wp:positionH>
            <wp:positionV relativeFrom="page">
              <wp:posOffset>4305300</wp:posOffset>
            </wp:positionV>
            <wp:extent cx="4981575" cy="1890395"/>
            <wp:effectExtent l="0" t="0" r="952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mmerSchool.png"/>
                    <pic:cNvPicPr/>
                  </pic:nvPicPr>
                  <pic:blipFill rotWithShape="1">
                    <a:blip r:embed="rId6">
                      <a:extLst>
                        <a:ext uri="{28A0092B-C50C-407E-A947-70E740481C1C}">
                          <a14:useLocalDpi xmlns:a14="http://schemas.microsoft.com/office/drawing/2010/main" val="0"/>
                        </a:ext>
                      </a:extLst>
                    </a:blip>
                    <a:srcRect r="9391" b="38860"/>
                    <a:stretch/>
                  </pic:blipFill>
                  <pic:spPr bwMode="auto">
                    <a:xfrm>
                      <a:off x="0" y="0"/>
                      <a:ext cx="4981575" cy="1890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2329">
        <w:rPr>
          <w:lang w:val="en-US"/>
        </w:rPr>
        <w:t xml:space="preserve">The summer school is organized by the Glaciers Group at the University of Alaska Fairbanks, </w:t>
      </w:r>
      <w:r w:rsidR="00042D76">
        <w:rPr>
          <w:lang w:val="en-US"/>
        </w:rPr>
        <w:t>where</w:t>
      </w:r>
      <w:r w:rsidR="00103B4F">
        <w:rPr>
          <w:lang w:val="en-US"/>
        </w:rPr>
        <w:t xml:space="preserve"> </w:t>
      </w:r>
      <w:r w:rsidR="00212329">
        <w:rPr>
          <w:lang w:val="en-US"/>
        </w:rPr>
        <w:t xml:space="preserve">Pascal is doing his Postdoc. That’s why </w:t>
      </w:r>
      <w:r w:rsidR="00042D76">
        <w:rPr>
          <w:lang w:val="en-US"/>
        </w:rPr>
        <w:t>we</w:t>
      </w:r>
      <w:r w:rsidR="00212329">
        <w:rPr>
          <w:lang w:val="en-US"/>
        </w:rPr>
        <w:t xml:space="preserve"> were invited to join the group for </w:t>
      </w:r>
      <w:del w:id="6" w:author="Anna" w:date="2018-07-03T17:36:00Z">
        <w:r w:rsidR="00212329" w:rsidDel="00EA064B">
          <w:rPr>
            <w:lang w:val="en-US"/>
          </w:rPr>
          <w:delText>a couple of</w:delText>
        </w:r>
      </w:del>
      <w:ins w:id="7" w:author="Anna" w:date="2018-07-03T17:36:00Z">
        <w:r w:rsidR="00EA064B">
          <w:rPr>
            <w:lang w:val="en-US"/>
          </w:rPr>
          <w:t>few</w:t>
        </w:r>
      </w:ins>
      <w:r w:rsidR="00212329">
        <w:rPr>
          <w:lang w:val="en-US"/>
        </w:rPr>
        <w:t xml:space="preserve"> days</w:t>
      </w:r>
      <w:r w:rsidR="00103B4F">
        <w:rPr>
          <w:lang w:val="en-US"/>
        </w:rPr>
        <w:t xml:space="preserve"> to meet people, attend lectures and join the excursion. Since Pascal plans to conduct research on one of the glaciers </w:t>
      </w:r>
      <w:r w:rsidR="00042D76">
        <w:rPr>
          <w:lang w:val="en-US"/>
        </w:rPr>
        <w:t>close to McCarthy</w:t>
      </w:r>
      <w:r w:rsidR="00103B4F">
        <w:rPr>
          <w:lang w:val="en-US"/>
        </w:rPr>
        <w:t xml:space="preserve">, this </w:t>
      </w:r>
      <w:r w:rsidR="00042D76">
        <w:rPr>
          <w:lang w:val="en-US"/>
        </w:rPr>
        <w:t xml:space="preserve">was also </w:t>
      </w:r>
      <w:r w:rsidR="00103B4F">
        <w:rPr>
          <w:lang w:val="en-US"/>
        </w:rPr>
        <w:t>a good chance to inspect the location</w:t>
      </w:r>
      <w:r w:rsidR="00042D76">
        <w:rPr>
          <w:lang w:val="en-US"/>
        </w:rPr>
        <w:t xml:space="preserve"> in person,</w:t>
      </w:r>
      <w:r w:rsidR="00103B4F">
        <w:rPr>
          <w:lang w:val="en-US"/>
        </w:rPr>
        <w:t xml:space="preserve"> not only using maps or </w:t>
      </w:r>
      <w:proofErr w:type="spellStart"/>
      <w:r w:rsidR="00103B4F">
        <w:rPr>
          <w:lang w:val="en-US"/>
        </w:rPr>
        <w:t>GoogleEarth</w:t>
      </w:r>
      <w:proofErr w:type="spellEnd"/>
      <w:r w:rsidR="00042D76">
        <w:rPr>
          <w:lang w:val="en-US"/>
        </w:rPr>
        <w:t xml:space="preserve"> (which is still very helpful anyway)</w:t>
      </w:r>
      <w:r w:rsidR="00103B4F">
        <w:rPr>
          <w:lang w:val="en-US"/>
        </w:rPr>
        <w:t>.</w:t>
      </w:r>
    </w:p>
    <w:p w:rsidR="00367AF7" w:rsidRDefault="00367AF7" w:rsidP="00F27BF1">
      <w:pPr>
        <w:rPr>
          <w:lang w:val="en-US"/>
        </w:rPr>
      </w:pPr>
    </w:p>
    <w:p w:rsidR="00D54133" w:rsidRDefault="00367AF7" w:rsidP="00F27BF1">
      <w:pPr>
        <w:rPr>
          <w:ins w:id="8" w:author="Anna" w:date="2018-07-03T17:41:00Z"/>
          <w:lang w:val="en-US"/>
        </w:rPr>
      </w:pPr>
      <w:r>
        <w:rPr>
          <w:noProof/>
          <w:lang w:val="en-US" w:eastAsia="ja-JP"/>
        </w:rPr>
        <w:lastRenderedPageBreak/>
        <w:drawing>
          <wp:anchor distT="0" distB="0" distL="114300" distR="114300" simplePos="0" relativeHeight="251662336" behindDoc="0" locked="0" layoutInCell="1" allowOverlap="1">
            <wp:simplePos x="0" y="0"/>
            <wp:positionH relativeFrom="margin">
              <wp:posOffset>1338580</wp:posOffset>
            </wp:positionH>
            <wp:positionV relativeFrom="page">
              <wp:posOffset>7644130</wp:posOffset>
            </wp:positionV>
            <wp:extent cx="3026410" cy="2710815"/>
            <wp:effectExtent l="0" t="0" r="254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pping_Fairbanks_McCarthy.png"/>
                    <pic:cNvPicPr/>
                  </pic:nvPicPr>
                  <pic:blipFill rotWithShape="1">
                    <a:blip r:embed="rId7" cstate="print">
                      <a:extLst>
                        <a:ext uri="{28A0092B-C50C-407E-A947-70E740481C1C}">
                          <a14:useLocalDpi xmlns:a14="http://schemas.microsoft.com/office/drawing/2010/main" val="0"/>
                        </a:ext>
                      </a:extLst>
                    </a:blip>
                    <a:srcRect l="37206"/>
                    <a:stretch/>
                  </pic:blipFill>
                  <pic:spPr bwMode="auto">
                    <a:xfrm>
                      <a:off x="0" y="0"/>
                      <a:ext cx="3026410" cy="2710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3B4F">
        <w:rPr>
          <w:lang w:val="en-US"/>
        </w:rPr>
        <w:t xml:space="preserve">McCarthy, a tiny </w:t>
      </w:r>
      <w:r w:rsidR="00042D76">
        <w:rPr>
          <w:lang w:val="en-US"/>
        </w:rPr>
        <w:t>back-country village</w:t>
      </w:r>
      <w:r w:rsidR="00103B4F">
        <w:rPr>
          <w:lang w:val="en-US"/>
        </w:rPr>
        <w:t xml:space="preserve"> with </w:t>
      </w:r>
      <w:r w:rsidR="00CE12C3">
        <w:rPr>
          <w:lang w:val="en-US"/>
        </w:rPr>
        <w:t>roughly</w:t>
      </w:r>
      <w:r w:rsidR="00103B4F">
        <w:rPr>
          <w:lang w:val="en-US"/>
        </w:rPr>
        <w:t xml:space="preserve"> </w:t>
      </w:r>
      <w:r w:rsidR="00CE12C3">
        <w:rPr>
          <w:lang w:val="en-US"/>
        </w:rPr>
        <w:t>two dozens of inhabitants</w:t>
      </w:r>
      <w:r w:rsidR="00180FF2">
        <w:rPr>
          <w:lang w:val="en-US"/>
        </w:rPr>
        <w:t xml:space="preserve">, lies </w:t>
      </w:r>
      <w:r w:rsidR="00CA572B">
        <w:rPr>
          <w:lang w:val="en-US"/>
        </w:rPr>
        <w:t>in the Wrangell-St. Elias Mountains, a mountain range shared by the states of Alaska and Yukon Territory (Canada)</w:t>
      </w:r>
      <w:r w:rsidR="00F27BF1" w:rsidRPr="00F27BF1">
        <w:rPr>
          <w:lang w:val="en-US"/>
        </w:rPr>
        <w:t xml:space="preserve"> </w:t>
      </w:r>
      <w:r w:rsidR="001E4F7D">
        <w:rPr>
          <w:lang w:val="en-US"/>
        </w:rPr>
        <w:t xml:space="preserve">confined by a National Park, bigger (&gt;53’000 square kilometers) than the </w:t>
      </w:r>
      <w:r w:rsidR="00CE12C3">
        <w:rPr>
          <w:lang w:val="en-US"/>
        </w:rPr>
        <w:t>size of Switzerland.</w:t>
      </w:r>
      <w:r w:rsidR="00632C94">
        <w:rPr>
          <w:lang w:val="en-US"/>
        </w:rPr>
        <w:t xml:space="preserve"> </w:t>
      </w:r>
      <w:r w:rsidR="00180FF2">
        <w:rPr>
          <w:lang w:val="en-US"/>
        </w:rPr>
        <w:t xml:space="preserve">The Wrangell-St. Elias Mountains are located southeast of Fairbanks, </w:t>
      </w:r>
      <w:r w:rsidR="00E94768">
        <w:rPr>
          <w:lang w:val="en-US"/>
        </w:rPr>
        <w:t>fairly close to the Pacific</w:t>
      </w:r>
      <w:r w:rsidR="00862ED1">
        <w:rPr>
          <w:lang w:val="en-US"/>
        </w:rPr>
        <w:t xml:space="preserve"> coast to the south and the border to Canada to the east.</w:t>
      </w:r>
      <w:r w:rsidR="00E94768">
        <w:rPr>
          <w:lang w:val="en-US"/>
        </w:rPr>
        <w:t xml:space="preserve"> It is about a 9-11 hour drive (depending on the stops to enjoy the amazing views) of which the last two hours are on a dirt road from </w:t>
      </w:r>
      <w:proofErr w:type="spellStart"/>
      <w:r w:rsidR="00E94768">
        <w:rPr>
          <w:lang w:val="en-US"/>
        </w:rPr>
        <w:t>Chitina</w:t>
      </w:r>
      <w:proofErr w:type="spellEnd"/>
      <w:r w:rsidR="00E94768">
        <w:rPr>
          <w:lang w:val="en-US"/>
        </w:rPr>
        <w:t xml:space="preserve"> to McCarthy. If we, having just </w:t>
      </w:r>
      <w:r w:rsidR="00003487">
        <w:rPr>
          <w:lang w:val="en-US"/>
        </w:rPr>
        <w:t>arrived</w:t>
      </w:r>
      <w:r w:rsidR="00E94768">
        <w:rPr>
          <w:lang w:val="en-US"/>
        </w:rPr>
        <w:t xml:space="preserve"> </w:t>
      </w:r>
      <w:r w:rsidR="00003487">
        <w:rPr>
          <w:lang w:val="en-US"/>
        </w:rPr>
        <w:t xml:space="preserve">and settled </w:t>
      </w:r>
      <w:r w:rsidR="00E94768">
        <w:rPr>
          <w:lang w:val="en-US"/>
        </w:rPr>
        <w:t>in Alaska</w:t>
      </w:r>
      <w:r w:rsidR="00003487">
        <w:rPr>
          <w:lang w:val="en-US"/>
        </w:rPr>
        <w:t xml:space="preserve"> 10 days ago</w:t>
      </w:r>
      <w:r w:rsidR="00E94768">
        <w:rPr>
          <w:lang w:val="en-US"/>
        </w:rPr>
        <w:t xml:space="preserve">, were not </w:t>
      </w:r>
      <w:del w:id="9" w:author="Anna" w:date="2018-07-04T08:09:00Z">
        <w:r w:rsidR="00E94768" w:rsidDel="00395951">
          <w:rPr>
            <w:lang w:val="en-US"/>
          </w:rPr>
          <w:delText xml:space="preserve">entirely </w:delText>
        </w:r>
      </w:del>
      <w:ins w:id="10" w:author="Anna" w:date="2018-07-04T08:09:00Z">
        <w:r w:rsidR="00395951">
          <w:rPr>
            <w:lang w:val="en-US"/>
          </w:rPr>
          <w:t>fully</w:t>
        </w:r>
        <w:r w:rsidR="00395951">
          <w:rPr>
            <w:lang w:val="en-US"/>
          </w:rPr>
          <w:t xml:space="preserve"> </w:t>
        </w:r>
      </w:ins>
      <w:r w:rsidR="00E94768">
        <w:rPr>
          <w:lang w:val="en-US"/>
        </w:rPr>
        <w:t>aware yet of being in a remote</w:t>
      </w:r>
      <w:ins w:id="11" w:author="Anna" w:date="2018-07-03T17:39:00Z">
        <w:r w:rsidR="00EA064B">
          <w:rPr>
            <w:lang w:val="en-US"/>
          </w:rPr>
          <w:t xml:space="preserve">, </w:t>
        </w:r>
      </w:ins>
      <w:del w:id="12" w:author="Anna" w:date="2018-07-03T17:39:00Z">
        <w:r w:rsidR="00E94768" w:rsidDel="00EA064B">
          <w:rPr>
            <w:lang w:val="en-US"/>
          </w:rPr>
          <w:delText xml:space="preserve"> and </w:delText>
        </w:r>
      </w:del>
      <w:r w:rsidR="00E94768">
        <w:rPr>
          <w:lang w:val="en-US"/>
        </w:rPr>
        <w:t xml:space="preserve">wild and astonishing </w:t>
      </w:r>
      <w:del w:id="13" w:author="Anna" w:date="2018-07-04T08:06:00Z">
        <w:r w:rsidR="00E94768" w:rsidDel="00395951">
          <w:rPr>
            <w:lang w:val="en-US"/>
          </w:rPr>
          <w:delText>place</w:delText>
        </w:r>
      </w:del>
      <w:ins w:id="14" w:author="Anna" w:date="2018-07-04T08:06:00Z">
        <w:r w:rsidR="00395951">
          <w:rPr>
            <w:lang w:val="en-US"/>
          </w:rPr>
          <w:t>country</w:t>
        </w:r>
      </w:ins>
      <w:r w:rsidR="00E94768">
        <w:rPr>
          <w:lang w:val="en-US"/>
        </w:rPr>
        <w:t xml:space="preserve">, the last 60 miles on this gravel </w:t>
      </w:r>
      <w:del w:id="15" w:author="Anna" w:date="2018-07-03T17:40:00Z">
        <w:r w:rsidR="00E94768" w:rsidDel="00EA064B">
          <w:rPr>
            <w:lang w:val="en-US"/>
          </w:rPr>
          <w:delText xml:space="preserve">pist </w:delText>
        </w:r>
      </w:del>
      <w:ins w:id="16" w:author="Anna" w:date="2018-07-03T17:40:00Z">
        <w:r w:rsidR="00EA064B">
          <w:rPr>
            <w:lang w:val="en-US"/>
          </w:rPr>
          <w:t xml:space="preserve">road </w:t>
        </w:r>
      </w:ins>
      <w:r w:rsidR="00E94768">
        <w:rPr>
          <w:lang w:val="en-US"/>
        </w:rPr>
        <w:t xml:space="preserve">entirely engulfed </w:t>
      </w:r>
      <w:r w:rsidR="00003487">
        <w:rPr>
          <w:lang w:val="en-US"/>
        </w:rPr>
        <w:t xml:space="preserve">us </w:t>
      </w:r>
      <w:del w:id="17" w:author="Anna" w:date="2018-07-04T08:06:00Z">
        <w:r w:rsidR="00003487" w:rsidDel="00395951">
          <w:rPr>
            <w:lang w:val="en-US"/>
          </w:rPr>
          <w:delText xml:space="preserve">and let us finally arrive </w:delText>
        </w:r>
      </w:del>
      <w:r w:rsidR="00003487">
        <w:rPr>
          <w:lang w:val="en-US"/>
        </w:rPr>
        <w:t>in</w:t>
      </w:r>
      <w:del w:id="18" w:author="Anna" w:date="2018-07-04T08:08:00Z">
        <w:r w:rsidR="00003487" w:rsidDel="00395951">
          <w:rPr>
            <w:lang w:val="en-US"/>
          </w:rPr>
          <w:delText>to</w:delText>
        </w:r>
      </w:del>
      <w:r w:rsidR="00003487">
        <w:rPr>
          <w:lang w:val="en-US"/>
        </w:rPr>
        <w:t xml:space="preserve"> the wild</w:t>
      </w:r>
      <w:ins w:id="19" w:author="Anna" w:date="2018-07-04T08:08:00Z">
        <w:r w:rsidR="00395951">
          <w:rPr>
            <w:lang w:val="en-US"/>
          </w:rPr>
          <w:t>erness</w:t>
        </w:r>
      </w:ins>
      <w:ins w:id="20" w:author="Anna" w:date="2018-07-04T08:10:00Z">
        <w:r w:rsidR="00395951">
          <w:rPr>
            <w:lang w:val="en-US"/>
          </w:rPr>
          <w:t xml:space="preserve">. </w:t>
        </w:r>
      </w:ins>
      <w:ins w:id="21" w:author="Anna" w:date="2018-07-04T08:44:00Z">
        <w:r w:rsidR="007B2499">
          <w:rPr>
            <w:lang w:val="en-US"/>
          </w:rPr>
          <w:t xml:space="preserve">We saw </w:t>
        </w:r>
      </w:ins>
      <w:del w:id="22" w:author="Anna" w:date="2018-07-04T08:44:00Z">
        <w:r w:rsidR="00E94768" w:rsidDel="007B2499">
          <w:rPr>
            <w:lang w:val="en-US"/>
          </w:rPr>
          <w:delText xml:space="preserve">: </w:delText>
        </w:r>
      </w:del>
      <w:r w:rsidR="00E94768">
        <w:rPr>
          <w:lang w:val="en-US"/>
        </w:rPr>
        <w:t xml:space="preserve">a </w:t>
      </w:r>
      <w:r w:rsidR="00003487">
        <w:rPr>
          <w:lang w:val="en-US"/>
        </w:rPr>
        <w:t>huge river</w:t>
      </w:r>
      <w:ins w:id="23" w:author="Anna" w:date="2018-07-04T08:44:00Z">
        <w:r w:rsidR="007B2499">
          <w:rPr>
            <w:lang w:val="en-US"/>
          </w:rPr>
          <w:t xml:space="preserve">, free to </w:t>
        </w:r>
      </w:ins>
      <w:del w:id="24" w:author="Anna" w:date="2018-07-04T08:44:00Z">
        <w:r w:rsidR="00E94768" w:rsidDel="007B2499">
          <w:rPr>
            <w:lang w:val="en-US"/>
          </w:rPr>
          <w:delText xml:space="preserve"> which can </w:delText>
        </w:r>
      </w:del>
      <w:r w:rsidR="00E94768">
        <w:rPr>
          <w:lang w:val="en-US"/>
        </w:rPr>
        <w:t xml:space="preserve">flow </w:t>
      </w:r>
      <w:r w:rsidR="00003487">
        <w:rPr>
          <w:lang w:val="en-US"/>
        </w:rPr>
        <w:t xml:space="preserve">without </w:t>
      </w:r>
      <w:r w:rsidR="003A3941">
        <w:rPr>
          <w:lang w:val="en-US"/>
        </w:rPr>
        <w:t xml:space="preserve">any </w:t>
      </w:r>
      <w:r w:rsidR="00003487">
        <w:rPr>
          <w:lang w:val="en-US"/>
        </w:rPr>
        <w:t>restriction</w:t>
      </w:r>
      <w:del w:id="25" w:author="Anna" w:date="2018-07-04T08:44:00Z">
        <w:r w:rsidR="00003487" w:rsidDel="007B2499">
          <w:rPr>
            <w:lang w:val="en-US"/>
          </w:rPr>
          <w:delText>s</w:delText>
        </w:r>
      </w:del>
      <w:ins w:id="26" w:author="Anna" w:date="2018-07-04T08:44:00Z">
        <w:r w:rsidR="007B2499">
          <w:rPr>
            <w:lang w:val="en-US"/>
          </w:rPr>
          <w:t xml:space="preserve">, </w:t>
        </w:r>
      </w:ins>
      <w:ins w:id="27" w:author="Anna" w:date="2018-07-04T08:45:00Z">
        <w:r w:rsidR="000123CC">
          <w:rPr>
            <w:lang w:val="en-US"/>
          </w:rPr>
          <w:t>a</w:t>
        </w:r>
      </w:ins>
      <w:ins w:id="28" w:author="Anna" w:date="2018-07-04T08:46:00Z">
        <w:r w:rsidR="000123CC">
          <w:rPr>
            <w:lang w:val="en-US"/>
          </w:rPr>
          <w:t xml:space="preserve"> vast </w:t>
        </w:r>
      </w:ins>
      <w:ins w:id="29" w:author="Anna" w:date="2018-07-04T08:45:00Z">
        <w:r w:rsidR="007B2499">
          <w:rPr>
            <w:lang w:val="en-US"/>
          </w:rPr>
          <w:t>flood plain</w:t>
        </w:r>
        <w:r w:rsidR="000123CC">
          <w:rPr>
            <w:lang w:val="en-US"/>
          </w:rPr>
          <w:t xml:space="preserve">, </w:t>
        </w:r>
      </w:ins>
      <w:ins w:id="30" w:author="Anna" w:date="2018-07-04T08:46:00Z">
        <w:r w:rsidR="000123CC">
          <w:rPr>
            <w:lang w:val="en-US"/>
          </w:rPr>
          <w:t xml:space="preserve">lots of rabbits and few moose. Not only. </w:t>
        </w:r>
      </w:ins>
      <w:ins w:id="31" w:author="Anna" w:date="2018-07-04T08:49:00Z">
        <w:r w:rsidR="000123CC">
          <w:rPr>
            <w:lang w:val="en-US"/>
          </w:rPr>
          <w:t xml:space="preserve">From the car, we saw </w:t>
        </w:r>
      </w:ins>
      <w:ins w:id="32" w:author="Anna" w:date="2018-07-04T08:48:00Z">
        <w:r w:rsidR="000123CC">
          <w:rPr>
            <w:lang w:val="en-US"/>
          </w:rPr>
          <w:t xml:space="preserve">our first two bears: </w:t>
        </w:r>
      </w:ins>
      <w:del w:id="33" w:author="Anna" w:date="2018-07-04T08:45:00Z">
        <w:r w:rsidR="003628B2" w:rsidDel="000123CC">
          <w:rPr>
            <w:lang w:val="en-US"/>
          </w:rPr>
          <w:delText>,</w:delText>
        </w:r>
      </w:del>
      <w:del w:id="34" w:author="Anna" w:date="2018-07-04T08:46:00Z">
        <w:r w:rsidR="003628B2" w:rsidDel="000123CC">
          <w:rPr>
            <w:lang w:val="en-US"/>
          </w:rPr>
          <w:delText xml:space="preserve"> </w:delText>
        </w:r>
        <w:r w:rsidR="003A3941" w:rsidDel="000123CC">
          <w:rPr>
            <w:lang w:val="en-US"/>
          </w:rPr>
          <w:delText>b</w:delText>
        </w:r>
      </w:del>
      <w:ins w:id="35" w:author="Anna" w:date="2018-07-04T08:46:00Z">
        <w:r w:rsidR="000123CC">
          <w:rPr>
            <w:lang w:val="en-US"/>
          </w:rPr>
          <w:t>b</w:t>
        </w:r>
      </w:ins>
      <w:r w:rsidR="003A3941">
        <w:rPr>
          <w:lang w:val="en-US"/>
        </w:rPr>
        <w:t>ear number one</w:t>
      </w:r>
      <w:ins w:id="36" w:author="Anna" w:date="2018-07-04T08:48:00Z">
        <w:r w:rsidR="000123CC">
          <w:rPr>
            <w:lang w:val="en-US"/>
          </w:rPr>
          <w:t xml:space="preserve">, </w:t>
        </w:r>
      </w:ins>
      <w:del w:id="37" w:author="Anna" w:date="2018-07-04T08:48:00Z">
        <w:r w:rsidR="003A3941" w:rsidDel="000123CC">
          <w:rPr>
            <w:lang w:val="en-US"/>
          </w:rPr>
          <w:delText xml:space="preserve"> (</w:delText>
        </w:r>
      </w:del>
      <w:r w:rsidR="003A3941">
        <w:rPr>
          <w:lang w:val="en-US"/>
        </w:rPr>
        <w:t>a grizzly</w:t>
      </w:r>
      <w:ins w:id="38" w:author="Anna" w:date="2018-07-04T08:48:00Z">
        <w:r w:rsidR="000123CC">
          <w:rPr>
            <w:lang w:val="en-US"/>
          </w:rPr>
          <w:t xml:space="preserve"> running into the woods,</w:t>
        </w:r>
      </w:ins>
      <w:del w:id="39" w:author="Anna" w:date="2018-07-04T08:48:00Z">
        <w:r w:rsidR="00003487" w:rsidDel="000123CC">
          <w:rPr>
            <w:lang w:val="en-US"/>
          </w:rPr>
          <w:delText>)</w:delText>
        </w:r>
      </w:del>
      <w:r w:rsidR="00003487">
        <w:rPr>
          <w:lang w:val="en-US"/>
        </w:rPr>
        <w:t xml:space="preserve"> and bear number two</w:t>
      </w:r>
      <w:ins w:id="40" w:author="Anna" w:date="2018-07-04T08:48:00Z">
        <w:r w:rsidR="000123CC">
          <w:rPr>
            <w:lang w:val="en-US"/>
          </w:rPr>
          <w:t>, a</w:t>
        </w:r>
      </w:ins>
      <w:del w:id="41" w:author="Anna" w:date="2018-07-04T08:48:00Z">
        <w:r w:rsidR="00003487" w:rsidDel="000123CC">
          <w:rPr>
            <w:lang w:val="en-US"/>
          </w:rPr>
          <w:delText xml:space="preserve"> (a</w:delText>
        </w:r>
      </w:del>
      <w:r w:rsidR="00003487">
        <w:rPr>
          <w:lang w:val="en-US"/>
        </w:rPr>
        <w:t xml:space="preserve"> baby black bear</w:t>
      </w:r>
      <w:ins w:id="42" w:author="Anna" w:date="2018-07-04T08:48:00Z">
        <w:r w:rsidR="000123CC">
          <w:rPr>
            <w:lang w:val="en-US"/>
          </w:rPr>
          <w:t xml:space="preserve"> quietly crossing the road</w:t>
        </w:r>
      </w:ins>
      <w:del w:id="43" w:author="Anna" w:date="2018-07-04T08:48:00Z">
        <w:r w:rsidR="00003487" w:rsidDel="000123CC">
          <w:rPr>
            <w:lang w:val="en-US"/>
          </w:rPr>
          <w:delText>)</w:delText>
        </w:r>
      </w:del>
      <w:del w:id="44" w:author="Anna" w:date="2018-07-04T08:49:00Z">
        <w:r w:rsidR="003A3941" w:rsidDel="000123CC">
          <w:rPr>
            <w:lang w:val="en-US"/>
          </w:rPr>
          <w:delText>, seen from the car</w:delText>
        </w:r>
      </w:del>
      <w:r w:rsidR="00003487">
        <w:rPr>
          <w:lang w:val="en-US"/>
        </w:rPr>
        <w:t xml:space="preserve">. </w:t>
      </w:r>
      <w:ins w:id="45" w:author="Anna" w:date="2018-07-04T08:50:00Z">
        <w:r w:rsidR="000123CC">
          <w:rPr>
            <w:lang w:val="en-US"/>
          </w:rPr>
          <w:t xml:space="preserve">In the safety of our car, </w:t>
        </w:r>
      </w:ins>
      <w:ins w:id="46" w:author="Anna" w:date="2018-07-04T08:54:00Z">
        <w:r w:rsidR="000123CC">
          <w:rPr>
            <w:lang w:val="en-US"/>
          </w:rPr>
          <w:t xml:space="preserve">free from fear, </w:t>
        </w:r>
      </w:ins>
      <w:ins w:id="47" w:author="Anna" w:date="2018-07-04T08:50:00Z">
        <w:r w:rsidR="000123CC">
          <w:rPr>
            <w:lang w:val="en-US"/>
          </w:rPr>
          <w:t xml:space="preserve">we </w:t>
        </w:r>
      </w:ins>
      <w:ins w:id="48" w:author="Anna" w:date="2018-07-04T08:55:00Z">
        <w:r w:rsidR="002E3C7A">
          <w:rPr>
            <w:lang w:val="en-US"/>
          </w:rPr>
          <w:t xml:space="preserve">were </w:t>
        </w:r>
      </w:ins>
      <w:ins w:id="49" w:author="Anna" w:date="2018-07-04T08:56:00Z">
        <w:r w:rsidR="002E3C7A">
          <w:rPr>
            <w:lang w:val="en-US"/>
          </w:rPr>
          <w:t>able to</w:t>
        </w:r>
      </w:ins>
      <w:ins w:id="50" w:author="Anna" w:date="2018-07-04T08:50:00Z">
        <w:r w:rsidR="000123CC">
          <w:rPr>
            <w:lang w:val="en-US"/>
          </w:rPr>
          <w:t xml:space="preserve"> </w:t>
        </w:r>
      </w:ins>
      <w:ins w:id="51" w:author="Anna" w:date="2018-07-04T08:57:00Z">
        <w:r w:rsidR="002E3C7A">
          <w:rPr>
            <w:lang w:val="en-US"/>
          </w:rPr>
          <w:t xml:space="preserve">fully </w:t>
        </w:r>
      </w:ins>
      <w:ins w:id="52" w:author="Anna" w:date="2018-07-04T08:59:00Z">
        <w:r w:rsidR="002E3C7A">
          <w:rPr>
            <w:lang w:val="en-US"/>
          </w:rPr>
          <w:t>admire</w:t>
        </w:r>
      </w:ins>
      <w:ins w:id="53" w:author="Anna" w:date="2018-07-04T08:57:00Z">
        <w:r w:rsidR="002E3C7A">
          <w:rPr>
            <w:lang w:val="en-US"/>
          </w:rPr>
          <w:t xml:space="preserve"> these </w:t>
        </w:r>
      </w:ins>
      <w:proofErr w:type="spellStart"/>
      <w:ins w:id="54" w:author="Anna" w:date="2018-07-04T09:00:00Z">
        <w:r w:rsidR="007F6778">
          <w:rPr>
            <w:lang w:val="en-US"/>
          </w:rPr>
          <w:t>facinating</w:t>
        </w:r>
      </w:ins>
      <w:proofErr w:type="spellEnd"/>
      <w:ins w:id="55" w:author="Anna" w:date="2018-07-04T08:57:00Z">
        <w:r w:rsidR="002E3C7A">
          <w:rPr>
            <w:lang w:val="en-US"/>
          </w:rPr>
          <w:t xml:space="preserve"> creatures.</w:t>
        </w:r>
      </w:ins>
      <w:ins w:id="56" w:author="Anna" w:date="2018-07-04T08:56:00Z">
        <w:r w:rsidR="002E3C7A">
          <w:rPr>
            <w:lang w:val="en-US"/>
          </w:rPr>
          <w:t xml:space="preserve"> </w:t>
        </w:r>
      </w:ins>
      <w:r w:rsidR="00003487">
        <w:rPr>
          <w:lang w:val="en-US"/>
        </w:rPr>
        <w:t xml:space="preserve">In addition a sequence of heavy rain, sunshine, and dust from the river banks. </w:t>
      </w:r>
      <w:proofErr w:type="spellStart"/>
      <w:r w:rsidR="003628B2">
        <w:rPr>
          <w:lang w:val="en-US"/>
        </w:rPr>
        <w:t>Chitina</w:t>
      </w:r>
      <w:proofErr w:type="spellEnd"/>
      <w:r w:rsidR="003628B2">
        <w:rPr>
          <w:lang w:val="en-US"/>
        </w:rPr>
        <w:t xml:space="preserve"> River (see below) is the main tributary of Copper River, which flows into the Gulf</w:t>
      </w:r>
      <w:r w:rsidR="003A3941">
        <w:rPr>
          <w:lang w:val="en-US"/>
        </w:rPr>
        <w:t xml:space="preserve"> of Alaska east of Cordova. T</w:t>
      </w:r>
      <w:r w:rsidR="003628B2">
        <w:rPr>
          <w:lang w:val="en-US"/>
        </w:rPr>
        <w:t>he picture help</w:t>
      </w:r>
      <w:r w:rsidR="001179A5">
        <w:rPr>
          <w:lang w:val="en-US"/>
        </w:rPr>
        <w:t xml:space="preserve">s to understand, that </w:t>
      </w:r>
      <w:commentRangeStart w:id="57"/>
      <w:r w:rsidR="001179A5">
        <w:rPr>
          <w:lang w:val="en-US"/>
        </w:rPr>
        <w:t xml:space="preserve">sometimes </w:t>
      </w:r>
      <w:r w:rsidR="003628B2">
        <w:rPr>
          <w:lang w:val="en-US"/>
        </w:rPr>
        <w:t>Copper River is able to transport as much sediments into the Ocean</w:t>
      </w:r>
      <w:commentRangeEnd w:id="57"/>
      <w:r w:rsidR="00EC028C">
        <w:rPr>
          <w:rStyle w:val="CommentReference"/>
        </w:rPr>
        <w:commentReference w:id="57"/>
      </w:r>
      <w:r w:rsidR="003628B2">
        <w:rPr>
          <w:lang w:val="en-US"/>
        </w:rPr>
        <w:t xml:space="preserve"> as does </w:t>
      </w:r>
      <w:del w:id="58" w:author="Anna" w:date="2018-07-03T17:41:00Z">
        <w:r w:rsidR="00F66DFA" w:rsidDel="00EA064B">
          <w:rPr>
            <w:noProof/>
            <w:lang w:val="en-US" w:eastAsia="ja-JP"/>
          </w:rPr>
          <w:drawing>
            <wp:anchor distT="0" distB="0" distL="114300" distR="114300" simplePos="0" relativeHeight="251666432" behindDoc="0" locked="0" layoutInCell="1" allowOverlap="1" wp14:anchorId="4B68AF46" wp14:editId="0A18F271">
              <wp:simplePos x="0" y="0"/>
              <wp:positionH relativeFrom="margin">
                <wp:posOffset>1319530</wp:posOffset>
              </wp:positionH>
              <wp:positionV relativeFrom="page">
                <wp:posOffset>2466975</wp:posOffset>
              </wp:positionV>
              <wp:extent cx="3219450" cy="242062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itinaRiver.png"/>
                      <pic:cNvPicPr/>
                    </pic:nvPicPr>
                    <pic:blipFill rotWithShape="1">
                      <a:blip r:embed="rId9" cstate="print">
                        <a:extLst>
                          <a:ext uri="{28A0092B-C50C-407E-A947-70E740481C1C}">
                            <a14:useLocalDpi xmlns:a14="http://schemas.microsoft.com/office/drawing/2010/main" val="0"/>
                          </a:ext>
                        </a:extLst>
                      </a:blip>
                      <a:srcRect r="25214"/>
                      <a:stretch/>
                    </pic:blipFill>
                    <pic:spPr bwMode="auto">
                      <a:xfrm>
                        <a:off x="0" y="0"/>
                        <a:ext cx="3219450" cy="242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del>
      <w:r w:rsidR="003628B2">
        <w:rPr>
          <w:lang w:val="en-US"/>
        </w:rPr>
        <w:t>Mississippi during an entire year.</w:t>
      </w:r>
    </w:p>
    <w:p w:rsidR="00EA064B" w:rsidDel="003564C9" w:rsidRDefault="00EA064B" w:rsidP="00F27BF1">
      <w:pPr>
        <w:rPr>
          <w:del w:id="59" w:author="Anna" w:date="2018-07-04T08:25:00Z"/>
          <w:lang w:val="en-US"/>
        </w:rPr>
      </w:pPr>
    </w:p>
    <w:p w:rsidR="00F66DFA" w:rsidRDefault="00F66DFA" w:rsidP="00F27BF1">
      <w:pPr>
        <w:rPr>
          <w:lang w:val="en-US"/>
        </w:rPr>
      </w:pPr>
    </w:p>
    <w:p w:rsidR="00F06733" w:rsidRDefault="00F66DFA" w:rsidP="00F27BF1">
      <w:pPr>
        <w:rPr>
          <w:ins w:id="60" w:author="Anna" w:date="2018-07-04T08:23:00Z"/>
          <w:lang w:val="en-US"/>
        </w:rPr>
      </w:pPr>
      <w:r>
        <w:rPr>
          <w:noProof/>
          <w:lang w:val="en-US" w:eastAsia="ja-JP"/>
        </w:rPr>
        <w:lastRenderedPageBreak/>
        <w:drawing>
          <wp:anchor distT="0" distB="0" distL="114300" distR="114300" simplePos="0" relativeHeight="251667456" behindDoc="0" locked="0" layoutInCell="1" allowOverlap="1">
            <wp:simplePos x="0" y="0"/>
            <wp:positionH relativeFrom="margin">
              <wp:posOffset>929005</wp:posOffset>
            </wp:positionH>
            <wp:positionV relativeFrom="page">
              <wp:posOffset>7267575</wp:posOffset>
            </wp:positionV>
            <wp:extent cx="4018915" cy="2319655"/>
            <wp:effectExtent l="0" t="0" r="635"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nnecott.png"/>
                    <pic:cNvPicPr/>
                  </pic:nvPicPr>
                  <pic:blipFill rotWithShape="1">
                    <a:blip r:embed="rId10" cstate="print">
                      <a:extLst>
                        <a:ext uri="{28A0092B-C50C-407E-A947-70E740481C1C}">
                          <a14:useLocalDpi xmlns:a14="http://schemas.microsoft.com/office/drawing/2010/main" val="0"/>
                        </a:ext>
                      </a:extLst>
                    </a:blip>
                    <a:srcRect r="9226" b="6819"/>
                    <a:stretch/>
                  </pic:blipFill>
                  <pic:spPr bwMode="auto">
                    <a:xfrm>
                      <a:off x="0" y="0"/>
                      <a:ext cx="4018915" cy="231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192A">
        <w:rPr>
          <w:lang w:val="en-US"/>
        </w:rPr>
        <w:t>The village of McCarthy</w:t>
      </w:r>
      <w:r w:rsidR="00CC4665">
        <w:rPr>
          <w:lang w:val="en-US"/>
        </w:rPr>
        <w:t xml:space="preserve"> has </w:t>
      </w:r>
      <w:r w:rsidR="00E2300C">
        <w:rPr>
          <w:lang w:val="en-US"/>
        </w:rPr>
        <w:t xml:space="preserve">the spirit of a </w:t>
      </w:r>
      <w:proofErr w:type="spellStart"/>
      <w:r w:rsidR="00E2300C">
        <w:rPr>
          <w:lang w:val="en-US"/>
        </w:rPr>
        <w:t>goldrush</w:t>
      </w:r>
      <w:proofErr w:type="spellEnd"/>
      <w:r w:rsidR="00E2300C">
        <w:rPr>
          <w:lang w:val="en-US"/>
        </w:rPr>
        <w:t xml:space="preserve"> village in the middle of nowhere.</w:t>
      </w:r>
      <w:r w:rsidR="00CC4665">
        <w:rPr>
          <w:lang w:val="en-US"/>
        </w:rPr>
        <w:t xml:space="preserve"> Wooden cabins, one or two hostels, no asphalt</w:t>
      </w:r>
      <w:r w:rsidR="004F586A">
        <w:rPr>
          <w:lang w:val="en-US"/>
        </w:rPr>
        <w:t xml:space="preserve"> streets</w:t>
      </w:r>
      <w:r w:rsidR="00CC4665">
        <w:rPr>
          <w:lang w:val="en-US"/>
        </w:rPr>
        <w:t>, no cars allowed.</w:t>
      </w:r>
      <w:r w:rsidR="002F192A">
        <w:rPr>
          <w:lang w:val="en-US"/>
        </w:rPr>
        <w:t xml:space="preserve"> It seems like McCarthy was frozen for at least half of a century, sort of a ghost town. And so is Kennecott, 5 miles away and a bit closer to the mountains. </w:t>
      </w:r>
      <w:r w:rsidR="00585935">
        <w:rPr>
          <w:lang w:val="en-US"/>
        </w:rPr>
        <w:t>McCarthy co-existed</w:t>
      </w:r>
      <w:r w:rsidR="00180B4C">
        <w:rPr>
          <w:lang w:val="en-US"/>
        </w:rPr>
        <w:t xml:space="preserve"> </w:t>
      </w:r>
      <w:r w:rsidR="003A3941">
        <w:rPr>
          <w:lang w:val="en-US"/>
        </w:rPr>
        <w:t xml:space="preserve">with </w:t>
      </w:r>
      <w:r w:rsidR="00585935">
        <w:rPr>
          <w:lang w:val="en-US"/>
        </w:rPr>
        <w:t>Kennecott</w:t>
      </w:r>
      <w:r w:rsidR="002F192A">
        <w:rPr>
          <w:lang w:val="en-US"/>
        </w:rPr>
        <w:t>, raised and fell with its neighbor village.</w:t>
      </w:r>
      <w:r w:rsidR="003A3941">
        <w:rPr>
          <w:lang w:val="en-US"/>
        </w:rPr>
        <w:t xml:space="preserve"> </w:t>
      </w:r>
      <w:r w:rsidR="00E2300C">
        <w:rPr>
          <w:lang w:val="en-US"/>
        </w:rPr>
        <w:t xml:space="preserve">Kennecott </w:t>
      </w:r>
      <w:r w:rsidR="003A3941">
        <w:rPr>
          <w:lang w:val="en-US"/>
        </w:rPr>
        <w:t xml:space="preserve">was a </w:t>
      </w:r>
      <w:r w:rsidR="00C41F25">
        <w:rPr>
          <w:lang w:val="en-US"/>
        </w:rPr>
        <w:t>mill town, erected in the early 20</w:t>
      </w:r>
      <w:r w:rsidR="00C41F25" w:rsidRPr="00C41F25">
        <w:rPr>
          <w:vertAlign w:val="superscript"/>
          <w:lang w:val="en-US"/>
        </w:rPr>
        <w:t>th</w:t>
      </w:r>
      <w:r w:rsidR="00C41F25">
        <w:rPr>
          <w:lang w:val="en-US"/>
        </w:rPr>
        <w:t xml:space="preserve"> century</w:t>
      </w:r>
      <w:r w:rsidR="003A3941">
        <w:rPr>
          <w:lang w:val="en-US"/>
        </w:rPr>
        <w:t xml:space="preserve"> when </w:t>
      </w:r>
      <w:r w:rsidR="00E2300C">
        <w:rPr>
          <w:lang w:val="en-US"/>
        </w:rPr>
        <w:t xml:space="preserve">copper </w:t>
      </w:r>
      <w:r w:rsidR="00C41F25">
        <w:rPr>
          <w:lang w:val="en-US"/>
        </w:rPr>
        <w:t>ore</w:t>
      </w:r>
      <w:r w:rsidR="003A3941">
        <w:rPr>
          <w:lang w:val="en-US"/>
        </w:rPr>
        <w:t xml:space="preserve"> </w:t>
      </w:r>
      <w:r w:rsidR="00E2300C">
        <w:rPr>
          <w:lang w:val="en-US"/>
        </w:rPr>
        <w:t>was</w:t>
      </w:r>
      <w:r w:rsidR="00C41F25">
        <w:rPr>
          <w:lang w:val="en-US"/>
        </w:rPr>
        <w:t xml:space="preserve"> found in </w:t>
      </w:r>
      <w:r w:rsidR="00E2300C">
        <w:rPr>
          <w:lang w:val="en-US"/>
        </w:rPr>
        <w:t xml:space="preserve">huge quantities in </w:t>
      </w:r>
      <w:r w:rsidR="00C41F25">
        <w:rPr>
          <w:lang w:val="en-US"/>
        </w:rPr>
        <w:t>the mountains above</w:t>
      </w:r>
      <w:r w:rsidR="00E2300C">
        <w:rPr>
          <w:lang w:val="en-US"/>
        </w:rPr>
        <w:t>.</w:t>
      </w:r>
      <w:r w:rsidR="00B72628">
        <w:rPr>
          <w:lang w:val="en-US"/>
        </w:rPr>
        <w:t xml:space="preserve"> </w:t>
      </w:r>
      <w:r w:rsidR="00FB68C5">
        <w:rPr>
          <w:lang w:val="en-US"/>
        </w:rPr>
        <w:t xml:space="preserve">The </w:t>
      </w:r>
      <w:r w:rsidR="00FB68C5" w:rsidRPr="00FB68C5">
        <w:rPr>
          <w:i/>
          <w:lang w:val="en-US"/>
        </w:rPr>
        <w:t>Kennecott Copper Corporation</w:t>
      </w:r>
      <w:r w:rsidR="00FB68C5">
        <w:rPr>
          <w:lang w:val="en-US"/>
        </w:rPr>
        <w:t xml:space="preserve"> </w:t>
      </w:r>
      <w:r w:rsidR="005E3693">
        <w:rPr>
          <w:lang w:val="en-US"/>
        </w:rPr>
        <w:t>processed the ore extracted in the mines high up above the village</w:t>
      </w:r>
      <w:ins w:id="61" w:author="Anna" w:date="2018-07-04T08:13:00Z">
        <w:r w:rsidR="00395951">
          <w:rPr>
            <w:lang w:val="en-US"/>
          </w:rPr>
          <w:t xml:space="preserve">, </w:t>
        </w:r>
      </w:ins>
      <w:del w:id="62" w:author="Anna" w:date="2018-07-04T08:13:00Z">
        <w:r w:rsidR="005E3693" w:rsidDel="00395951">
          <w:rPr>
            <w:lang w:val="en-US"/>
          </w:rPr>
          <w:delText xml:space="preserve"> and </w:delText>
        </w:r>
      </w:del>
      <w:r w:rsidR="005E3693">
        <w:rPr>
          <w:lang w:val="en-US"/>
        </w:rPr>
        <w:t xml:space="preserve">used </w:t>
      </w:r>
      <w:r w:rsidR="00DB3025">
        <w:rPr>
          <w:lang w:val="en-US"/>
        </w:rPr>
        <w:t>gravity</w:t>
      </w:r>
      <w:r w:rsidR="005E3693">
        <w:rPr>
          <w:lang w:val="en-US"/>
        </w:rPr>
        <w:t xml:space="preserve"> to process</w:t>
      </w:r>
      <w:r w:rsidR="00FB68C5">
        <w:rPr>
          <w:lang w:val="en-US"/>
        </w:rPr>
        <w:t xml:space="preserve"> </w:t>
      </w:r>
      <w:del w:id="63" w:author="Anna" w:date="2018-07-04T08:14:00Z">
        <w:r w:rsidR="00FB68C5" w:rsidDel="00395951">
          <w:rPr>
            <w:lang w:val="en-US"/>
          </w:rPr>
          <w:delText>the ore</w:delText>
        </w:r>
      </w:del>
      <w:ins w:id="64" w:author="Anna" w:date="2018-07-04T08:14:00Z">
        <w:r w:rsidR="00395951">
          <w:rPr>
            <w:lang w:val="en-US"/>
          </w:rPr>
          <w:t xml:space="preserve">it </w:t>
        </w:r>
      </w:ins>
      <w:del w:id="65" w:author="Anna" w:date="2018-07-04T08:14:00Z">
        <w:r w:rsidR="00FB68C5" w:rsidDel="00395951">
          <w:rPr>
            <w:lang w:val="en-US"/>
          </w:rPr>
          <w:delText xml:space="preserve"> </w:delText>
        </w:r>
      </w:del>
      <w:r w:rsidR="00FB68C5">
        <w:rPr>
          <w:lang w:val="en-US"/>
        </w:rPr>
        <w:t xml:space="preserve">to high-grade copper material </w:t>
      </w:r>
      <w:r w:rsidR="00DB3025">
        <w:rPr>
          <w:lang w:val="en-US"/>
        </w:rPr>
        <w:t>in the village (see picture below)</w:t>
      </w:r>
      <w:ins w:id="66" w:author="Anna" w:date="2018-07-04T08:15:00Z">
        <w:r w:rsidR="004017E5">
          <w:rPr>
            <w:lang w:val="en-US"/>
          </w:rPr>
          <w:t xml:space="preserve">, </w:t>
        </w:r>
      </w:ins>
      <w:del w:id="67" w:author="Anna" w:date="2018-07-04T08:15:00Z">
        <w:r w:rsidR="00527D60" w:rsidDel="004017E5">
          <w:rPr>
            <w:lang w:val="en-US"/>
          </w:rPr>
          <w:delText xml:space="preserve"> </w:delText>
        </w:r>
      </w:del>
      <w:r w:rsidR="00527D60">
        <w:rPr>
          <w:lang w:val="en-US"/>
        </w:rPr>
        <w:t xml:space="preserve">and </w:t>
      </w:r>
      <w:ins w:id="68" w:author="Anna" w:date="2018-07-04T08:15:00Z">
        <w:r w:rsidR="004017E5">
          <w:rPr>
            <w:lang w:val="en-US"/>
          </w:rPr>
          <w:t xml:space="preserve">finally </w:t>
        </w:r>
      </w:ins>
      <w:r w:rsidR="00527D60">
        <w:rPr>
          <w:lang w:val="en-US"/>
        </w:rPr>
        <w:t>transport</w:t>
      </w:r>
      <w:ins w:id="69" w:author="Anna" w:date="2018-07-04T08:15:00Z">
        <w:r w:rsidR="004017E5">
          <w:rPr>
            <w:lang w:val="en-US"/>
          </w:rPr>
          <w:t>ed</w:t>
        </w:r>
      </w:ins>
      <w:r w:rsidR="00527D60">
        <w:rPr>
          <w:lang w:val="en-US"/>
        </w:rPr>
        <w:t xml:space="preserve"> it via railroad to the Ocean</w:t>
      </w:r>
      <w:r w:rsidR="00DB3025">
        <w:rPr>
          <w:lang w:val="en-US"/>
        </w:rPr>
        <w:t>.</w:t>
      </w:r>
      <w:r w:rsidR="00527D60">
        <w:rPr>
          <w:lang w:val="en-US"/>
        </w:rPr>
        <w:t xml:space="preserve"> </w:t>
      </w:r>
      <w:r w:rsidR="00527D60" w:rsidRPr="00527D60">
        <w:rPr>
          <w:noProof/>
          <w:lang w:val="en-US" w:eastAsia="de-CH"/>
        </w:rPr>
        <w:t>The company run the village for</w:t>
      </w:r>
      <w:r w:rsidR="00FB68C5">
        <w:rPr>
          <w:lang w:val="en-US"/>
        </w:rPr>
        <w:t xml:space="preserve"> about 30 years until 1938, when the </w:t>
      </w:r>
      <w:r w:rsidR="006F48C8">
        <w:rPr>
          <w:lang w:val="en-US"/>
        </w:rPr>
        <w:t xml:space="preserve">copper prices fell and the business in such a remote place </w:t>
      </w:r>
      <w:del w:id="70" w:author="Anna" w:date="2018-07-04T08:22:00Z">
        <w:r w:rsidR="006F48C8" w:rsidDel="00F06733">
          <w:rPr>
            <w:lang w:val="en-US"/>
          </w:rPr>
          <w:delText xml:space="preserve">was </w:delText>
        </w:r>
      </w:del>
      <w:r w:rsidR="006F48C8">
        <w:rPr>
          <w:lang w:val="en-US"/>
        </w:rPr>
        <w:t xml:space="preserve">not </w:t>
      </w:r>
      <w:ins w:id="71" w:author="Anna" w:date="2018-07-04T08:16:00Z">
        <w:r w:rsidR="00AB6054" w:rsidRPr="00AB6054">
          <w:rPr>
            <w:lang w:val="en-US"/>
          </w:rPr>
          <w:t xml:space="preserve">economically </w:t>
        </w:r>
      </w:ins>
      <w:r w:rsidR="00AB6054" w:rsidRPr="00AB6054">
        <w:fldChar w:fldCharType="begin"/>
      </w:r>
      <w:r w:rsidR="00AB6054" w:rsidRPr="00AB6054">
        <w:instrText xml:space="preserve"> HYPERLINK "https://it.pons.com/traduzione/inglese-italiano/advantageous" </w:instrText>
      </w:r>
      <w:r w:rsidR="00AB6054" w:rsidRPr="00AB6054">
        <w:fldChar w:fldCharType="separate"/>
      </w:r>
      <w:proofErr w:type="spellStart"/>
      <w:ins w:id="72" w:author="Anna" w:date="2018-07-04T08:17:00Z">
        <w:r w:rsidR="00AB6054" w:rsidRPr="00AB6054">
          <w:rPr>
            <w:rStyle w:val="Hyperlink"/>
            <w:rFonts w:cs="Arial"/>
            <w:bCs/>
            <w:color w:val="333333"/>
            <w:shd w:val="clear" w:color="auto" w:fill="FFFFFF"/>
          </w:rPr>
          <w:t>advantageous</w:t>
        </w:r>
        <w:proofErr w:type="spellEnd"/>
        <w:r w:rsidR="00AB6054" w:rsidRPr="00AB6054">
          <w:fldChar w:fldCharType="end"/>
        </w:r>
        <w:r w:rsidR="00AB6054" w:rsidRPr="00AB6054">
          <w:t xml:space="preserve"> </w:t>
        </w:r>
      </w:ins>
      <w:del w:id="73" w:author="Anna" w:date="2018-07-04T08:17:00Z">
        <w:r w:rsidR="006F48C8" w:rsidRPr="00AB6054" w:rsidDel="00AB6054">
          <w:rPr>
            <w:lang w:val="en-US"/>
          </w:rPr>
          <w:delText>feasible</w:delText>
        </w:r>
        <w:r w:rsidR="006F48C8" w:rsidDel="00AB6054">
          <w:rPr>
            <w:lang w:val="en-US"/>
          </w:rPr>
          <w:delText xml:space="preserve"> </w:delText>
        </w:r>
      </w:del>
      <w:r w:rsidR="006F48C8">
        <w:rPr>
          <w:lang w:val="en-US"/>
        </w:rPr>
        <w:t>anymore.</w:t>
      </w:r>
      <w:r w:rsidR="00527D60">
        <w:rPr>
          <w:lang w:val="en-US"/>
        </w:rPr>
        <w:t xml:space="preserve"> All of a sudden the company </w:t>
      </w:r>
      <w:del w:id="74" w:author="Anna" w:date="2018-07-04T08:20:00Z">
        <w:r w:rsidR="00527D60" w:rsidDel="00AB6054">
          <w:rPr>
            <w:lang w:val="en-US"/>
          </w:rPr>
          <w:delText>stroke tent</w:delText>
        </w:r>
      </w:del>
      <w:ins w:id="75" w:author="Anna" w:date="2018-07-04T08:20:00Z">
        <w:r w:rsidR="00AB6054">
          <w:rPr>
            <w:lang w:val="en-US"/>
          </w:rPr>
          <w:t xml:space="preserve">left Kennecott. </w:t>
        </w:r>
      </w:ins>
      <w:del w:id="76" w:author="Anna" w:date="2018-07-04T08:18:00Z">
        <w:r w:rsidR="00527D60" w:rsidDel="00AB6054">
          <w:rPr>
            <w:lang w:val="en-US"/>
          </w:rPr>
          <w:delText xml:space="preserve"> </w:delText>
        </w:r>
      </w:del>
      <w:del w:id="77" w:author="Anna" w:date="2018-07-04T08:20:00Z">
        <w:r w:rsidR="00527D60" w:rsidDel="00AB6054">
          <w:rPr>
            <w:lang w:val="en-US"/>
          </w:rPr>
          <w:delText>and a</w:delText>
        </w:r>
      </w:del>
      <w:ins w:id="78" w:author="Anna" w:date="2018-07-04T08:20:00Z">
        <w:r w:rsidR="00AB6054">
          <w:rPr>
            <w:lang w:val="en-US"/>
          </w:rPr>
          <w:t>A</w:t>
        </w:r>
      </w:ins>
      <w:r w:rsidR="00527D60">
        <w:rPr>
          <w:lang w:val="en-US"/>
        </w:rPr>
        <w:t xml:space="preserve">ll the </w:t>
      </w:r>
      <w:ins w:id="79" w:author="Anna" w:date="2018-07-04T08:21:00Z">
        <w:r w:rsidR="00880C88">
          <w:rPr>
            <w:lang w:val="en-US"/>
          </w:rPr>
          <w:t xml:space="preserve">buildings </w:t>
        </w:r>
      </w:ins>
      <w:del w:id="80" w:author="Anna" w:date="2018-07-04T08:21:00Z">
        <w:r w:rsidR="00527D60" w:rsidDel="00880C88">
          <w:rPr>
            <w:lang w:val="en-US"/>
          </w:rPr>
          <w:delText xml:space="preserve">houses </w:delText>
        </w:r>
      </w:del>
      <w:r w:rsidR="00527D60">
        <w:rPr>
          <w:lang w:val="en-US"/>
        </w:rPr>
        <w:t xml:space="preserve">where left </w:t>
      </w:r>
      <w:del w:id="81" w:author="Anna" w:date="2018-07-04T08:21:00Z">
        <w:r w:rsidR="00527D60" w:rsidDel="00880C88">
          <w:rPr>
            <w:lang w:val="en-US"/>
          </w:rPr>
          <w:delText xml:space="preserve">almost </w:delText>
        </w:r>
      </w:del>
      <w:r w:rsidR="00527D60">
        <w:rPr>
          <w:lang w:val="en-US"/>
        </w:rPr>
        <w:t xml:space="preserve">untouched during most of the century. </w:t>
      </w:r>
    </w:p>
    <w:p w:rsidR="002924DE" w:rsidRDefault="002924DE" w:rsidP="00F27BF1">
      <w:pPr>
        <w:rPr>
          <w:lang w:val="en-US"/>
        </w:rPr>
      </w:pPr>
      <w:r>
        <w:rPr>
          <w:lang w:val="en-US"/>
        </w:rPr>
        <w:t xml:space="preserve">Nowadays </w:t>
      </w:r>
      <w:del w:id="82" w:author="Anna" w:date="2018-07-04T08:24:00Z">
        <w:r w:rsidDel="00F06733">
          <w:rPr>
            <w:lang w:val="en-US"/>
          </w:rPr>
          <w:delText>you can visit</w:delText>
        </w:r>
      </w:del>
      <w:ins w:id="83" w:author="Anna" w:date="2018-07-04T08:26:00Z">
        <w:r w:rsidR="00EC028C">
          <w:rPr>
            <w:lang w:val="en-US"/>
          </w:rPr>
          <w:t xml:space="preserve">tourists can visit </w:t>
        </w:r>
      </w:ins>
      <w:del w:id="84" w:author="Anna" w:date="2018-07-04T08:24:00Z">
        <w:r w:rsidDel="00F06733">
          <w:rPr>
            <w:lang w:val="en-US"/>
          </w:rPr>
          <w:delText xml:space="preserve"> </w:delText>
        </w:r>
      </w:del>
      <w:r>
        <w:rPr>
          <w:lang w:val="en-US"/>
        </w:rPr>
        <w:t>Kennecott</w:t>
      </w:r>
      <w:ins w:id="85" w:author="Anna" w:date="2018-07-04T08:23:00Z">
        <w:r w:rsidR="00F06733">
          <w:rPr>
            <w:lang w:val="en-US"/>
          </w:rPr>
          <w:t xml:space="preserve"> </w:t>
        </w:r>
      </w:ins>
      <w:ins w:id="86" w:author="Anna" w:date="2018-07-04T08:24:00Z">
        <w:r w:rsidR="00EC028C">
          <w:rPr>
            <w:lang w:val="en-US"/>
          </w:rPr>
          <w:t>and its mining infrastructure</w:t>
        </w:r>
      </w:ins>
      <w:ins w:id="87" w:author="Anna" w:date="2018-07-04T08:23:00Z">
        <w:r w:rsidR="00F06733">
          <w:rPr>
            <w:lang w:val="en-US"/>
          </w:rPr>
          <w:t xml:space="preserve">. </w:t>
        </w:r>
      </w:ins>
      <w:moveToRangeStart w:id="88" w:author="Anna" w:date="2018-07-04T08:27:00Z" w:name="move518456149"/>
      <w:moveTo w:id="89" w:author="Anna" w:date="2018-07-04T08:27:00Z">
        <w:r w:rsidR="00EC028C">
          <w:rPr>
            <w:lang w:val="en-US"/>
          </w:rPr>
          <w:t>The spirit</w:t>
        </w:r>
        <w:del w:id="90" w:author="Anna" w:date="2018-07-04T08:27:00Z">
          <w:r w:rsidR="00EC028C" w:rsidDel="00EC028C">
            <w:rPr>
              <w:lang w:val="en-US"/>
            </w:rPr>
            <w:delText>s</w:delText>
          </w:r>
        </w:del>
        <w:r w:rsidR="00EC028C">
          <w:rPr>
            <w:lang w:val="en-US"/>
          </w:rPr>
          <w:t xml:space="preserve"> of Kennecott could not be better expressed than by these words from the National Park Service tour guides</w:t>
        </w:r>
      </w:moveTo>
      <w:ins w:id="91" w:author="Anna" w:date="2018-07-04T08:27:00Z">
        <w:r w:rsidR="00EC028C">
          <w:rPr>
            <w:lang w:val="en-US"/>
          </w:rPr>
          <w:t xml:space="preserve">: </w:t>
        </w:r>
      </w:ins>
      <w:moveTo w:id="92" w:author="Anna" w:date="2018-07-04T08:27:00Z">
        <w:del w:id="93" w:author="Anna" w:date="2018-07-04T08:27:00Z">
          <w:r w:rsidR="00EC028C" w:rsidDel="00EC028C">
            <w:rPr>
              <w:lang w:val="en-US"/>
            </w:rPr>
            <w:delText xml:space="preserve">. </w:delText>
          </w:r>
        </w:del>
      </w:moveTo>
      <w:moveToRangeEnd w:id="88"/>
      <w:del w:id="94" w:author="Anna" w:date="2018-07-04T08:23:00Z">
        <w:r w:rsidDel="00F06733">
          <w:rPr>
            <w:lang w:val="en-US"/>
          </w:rPr>
          <w:delText xml:space="preserve"> and</w:delText>
        </w:r>
      </w:del>
      <w:r>
        <w:rPr>
          <w:lang w:val="en-US"/>
        </w:rPr>
        <w:t xml:space="preserve"> </w:t>
      </w:r>
      <w:del w:id="95" w:author="Anna" w:date="2018-07-04T08:24:00Z">
        <w:r w:rsidDel="00F06733">
          <w:rPr>
            <w:lang w:val="en-US"/>
          </w:rPr>
          <w:delText>“</w:delText>
        </w:r>
      </w:del>
      <w:proofErr w:type="spellStart"/>
      <w:ins w:id="96" w:author="Anna" w:date="2018-07-04T08:24:00Z">
        <w:r w:rsidR="00F06733">
          <w:rPr>
            <w:lang w:val="en-US"/>
          </w:rPr>
          <w:t>T</w:t>
        </w:r>
      </w:ins>
      <w:r w:rsidRPr="002924DE">
        <w:rPr>
          <w:i/>
          <w:lang w:val="en-US"/>
        </w:rPr>
        <w:t>the</w:t>
      </w:r>
      <w:proofErr w:type="spellEnd"/>
      <w:r w:rsidRPr="002924DE">
        <w:rPr>
          <w:i/>
          <w:lang w:val="en-US"/>
        </w:rPr>
        <w:t xml:space="preserve"> impressive structures and artifacts that remain represent an ambitious time of exploration, discovery, and technological innovation. They tell stories of westward expansion, World War I politics and economy</w:t>
      </w:r>
      <w:proofErr w:type="gramStart"/>
      <w:r>
        <w:rPr>
          <w:lang w:val="en-US"/>
        </w:rPr>
        <w:t>” .</w:t>
      </w:r>
      <w:proofErr w:type="gramEnd"/>
      <w:r>
        <w:rPr>
          <w:lang w:val="en-US"/>
        </w:rPr>
        <w:t xml:space="preserve"> </w:t>
      </w:r>
      <w:moveFromRangeStart w:id="97" w:author="Anna" w:date="2018-07-04T08:27:00Z" w:name="move518456149"/>
      <w:moveFrom w:id="98" w:author="Anna" w:date="2018-07-04T08:27:00Z">
        <w:r w:rsidDel="00EC028C">
          <w:rPr>
            <w:lang w:val="en-US"/>
          </w:rPr>
          <w:t xml:space="preserve">The spirits of Kennecott could not be better expressed than by these words </w:t>
        </w:r>
        <w:r w:rsidR="00F85E4A" w:rsidDel="00EC028C">
          <w:rPr>
            <w:lang w:val="en-US"/>
          </w:rPr>
          <w:t xml:space="preserve">from the National Park Service tour guides. </w:t>
        </w:r>
      </w:moveFrom>
      <w:moveFromRangeEnd w:id="97"/>
      <w:r w:rsidR="00F85E4A">
        <w:rPr>
          <w:lang w:val="en-US"/>
        </w:rPr>
        <w:t xml:space="preserve">We did a guided </w:t>
      </w:r>
      <w:del w:id="99" w:author="Anna" w:date="2018-07-04T08:27:00Z">
        <w:r w:rsidR="00F85E4A" w:rsidDel="00EC028C">
          <w:rPr>
            <w:lang w:val="en-US"/>
          </w:rPr>
          <w:delText>2h</w:delText>
        </w:r>
      </w:del>
      <w:ins w:id="100" w:author="Anna" w:date="2018-07-04T08:27:00Z">
        <w:r w:rsidR="00EC028C">
          <w:rPr>
            <w:lang w:val="en-US"/>
          </w:rPr>
          <w:t>3</w:t>
        </w:r>
        <w:r w:rsidR="00EC028C">
          <w:rPr>
            <w:lang w:val="en-US"/>
          </w:rPr>
          <w:t>h</w:t>
        </w:r>
      </w:ins>
      <w:r w:rsidR="00F85E4A">
        <w:rPr>
          <w:lang w:val="en-US"/>
        </w:rPr>
        <w:t xml:space="preserve">-tour and can say it is </w:t>
      </w:r>
      <w:del w:id="101" w:author="Anna" w:date="2018-07-04T08:28:00Z">
        <w:r w:rsidR="0068487C" w:rsidDel="00EC028C">
          <w:rPr>
            <w:lang w:val="en-US"/>
          </w:rPr>
          <w:delText xml:space="preserve">totally </w:delText>
        </w:r>
      </w:del>
      <w:ins w:id="102" w:author="Anna" w:date="2018-07-04T08:28:00Z">
        <w:r w:rsidR="00EC028C">
          <w:rPr>
            <w:lang w:val="en-US"/>
          </w:rPr>
          <w:t xml:space="preserve">definitely </w:t>
        </w:r>
      </w:ins>
      <w:r w:rsidR="00F85E4A">
        <w:rPr>
          <w:lang w:val="en-US"/>
        </w:rPr>
        <w:t xml:space="preserve">worth the </w:t>
      </w:r>
      <w:ins w:id="103" w:author="Anna" w:date="2018-07-04T08:31:00Z">
        <w:r w:rsidR="00F461B6">
          <w:rPr>
            <w:lang w:val="en-US"/>
          </w:rPr>
          <w:t xml:space="preserve">price of the ticket. </w:t>
        </w:r>
      </w:ins>
      <w:del w:id="104" w:author="Anna" w:date="2018-07-04T08:29:00Z">
        <w:r w:rsidR="00E3384D" w:rsidDel="00EC028C">
          <w:rPr>
            <w:lang w:val="en-US"/>
          </w:rPr>
          <w:delText xml:space="preserve">(nowadays oil than copper) </w:delText>
        </w:r>
      </w:del>
      <w:del w:id="105" w:author="Anna" w:date="2018-07-04T08:31:00Z">
        <w:r w:rsidR="00F85E4A" w:rsidDel="00F461B6">
          <w:rPr>
            <w:lang w:val="en-US"/>
          </w:rPr>
          <w:delText>dollars.</w:delText>
        </w:r>
      </w:del>
    </w:p>
    <w:p w:rsidR="00F76BC2" w:rsidRDefault="004752D9" w:rsidP="00F27BF1">
      <w:pPr>
        <w:rPr>
          <w:noProof/>
          <w:lang w:val="en-US" w:eastAsia="de-CH"/>
        </w:rPr>
      </w:pPr>
      <w:r>
        <w:rPr>
          <w:noProof/>
          <w:lang w:val="en-US" w:eastAsia="ja-JP"/>
        </w:rPr>
        <w:drawing>
          <wp:anchor distT="0" distB="0" distL="114300" distR="114300" simplePos="0" relativeHeight="251669504" behindDoc="0" locked="0" layoutInCell="1" allowOverlap="1">
            <wp:simplePos x="0" y="0"/>
            <wp:positionH relativeFrom="margin">
              <wp:align>center</wp:align>
            </wp:positionH>
            <wp:positionV relativeFrom="page">
              <wp:posOffset>3905250</wp:posOffset>
            </wp:positionV>
            <wp:extent cx="5353050" cy="240982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tGlacier.png"/>
                    <pic:cNvPicPr/>
                  </pic:nvPicPr>
                  <pic:blipFill rotWithShape="1">
                    <a:blip r:embed="rId11">
                      <a:extLst>
                        <a:ext uri="{28A0092B-C50C-407E-A947-70E740481C1C}">
                          <a14:useLocalDpi xmlns:a14="http://schemas.microsoft.com/office/drawing/2010/main" val="0"/>
                        </a:ext>
                      </a:extLst>
                    </a:blip>
                    <a:srcRect r="7077" b="25632"/>
                    <a:stretch/>
                  </pic:blipFill>
                  <pic:spPr bwMode="auto">
                    <a:xfrm>
                      <a:off x="0" y="0"/>
                      <a:ext cx="5353050"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8E1" w:rsidRPr="00D078E1">
        <w:rPr>
          <w:noProof/>
          <w:lang w:val="en-US" w:eastAsia="de-CH"/>
        </w:rPr>
        <w:t>During our thr</w:t>
      </w:r>
      <w:r w:rsidR="00E667B4">
        <w:rPr>
          <w:noProof/>
          <w:lang w:val="en-US" w:eastAsia="de-CH"/>
        </w:rPr>
        <w:t>ee full days in McCarthy we mai</w:t>
      </w:r>
      <w:r w:rsidR="00D078E1" w:rsidRPr="00D078E1">
        <w:rPr>
          <w:noProof/>
          <w:lang w:val="en-US" w:eastAsia="de-CH"/>
        </w:rPr>
        <w:t>n</w:t>
      </w:r>
      <w:r w:rsidR="00E667B4">
        <w:rPr>
          <w:noProof/>
          <w:lang w:val="en-US" w:eastAsia="de-CH"/>
        </w:rPr>
        <w:t>l</w:t>
      </w:r>
      <w:r w:rsidR="00D078E1" w:rsidRPr="00D078E1">
        <w:rPr>
          <w:noProof/>
          <w:lang w:val="en-US" w:eastAsia="de-CH"/>
        </w:rPr>
        <w:t>y explored Kennicott Glacier</w:t>
      </w:r>
      <w:r w:rsidR="00F76BC2">
        <w:rPr>
          <w:noProof/>
          <w:lang w:val="en-US" w:eastAsia="de-CH"/>
        </w:rPr>
        <w:t xml:space="preserve"> (the village is spelled in a different way, probably due to a mistake)</w:t>
      </w:r>
      <w:r w:rsidR="00D078E1" w:rsidRPr="00D078E1">
        <w:rPr>
          <w:noProof/>
          <w:lang w:val="en-US" w:eastAsia="de-CH"/>
        </w:rPr>
        <w:t xml:space="preserve">. </w:t>
      </w:r>
      <w:r w:rsidR="00D078E1">
        <w:rPr>
          <w:noProof/>
          <w:lang w:val="en-US" w:eastAsia="de-CH"/>
        </w:rPr>
        <w:t>This glacier is</w:t>
      </w:r>
      <w:r w:rsidR="00537A0B">
        <w:rPr>
          <w:noProof/>
          <w:lang w:val="en-US" w:eastAsia="de-CH"/>
        </w:rPr>
        <w:t xml:space="preserve"> quite big, about 293 square km, similar to </w:t>
      </w:r>
      <w:r w:rsidR="00537A0B">
        <w:rPr>
          <w:noProof/>
          <w:lang w:val="en-US" w:eastAsia="de-CH"/>
        </w:rPr>
        <w:lastRenderedPageBreak/>
        <w:t>the size of Canton Schaffhausen in Switzerland or roughly the Altipiano of Asiago in Italy. If one walks up more than 40km from McCarthy where we camped to the beginning of the glacier, one would face the impressive southeast-flank of Mount Blackburn, which misses only a flagpole to reach 5000m a.s.l.</w:t>
      </w:r>
      <w:r w:rsidR="00947941">
        <w:rPr>
          <w:noProof/>
          <w:lang w:val="en-US" w:eastAsia="de-CH"/>
        </w:rPr>
        <w:t xml:space="preserve"> More interestingly, especially for Pascal’s work, the entire glacier tongue is covered with debris</w:t>
      </w:r>
      <w:ins w:id="106" w:author="Anna" w:date="2018-07-04T08:39:00Z">
        <w:r w:rsidR="00076AF9">
          <w:rPr>
            <w:noProof/>
            <w:lang w:val="en-US" w:eastAsia="de-CH"/>
          </w:rPr>
          <w:t xml:space="preserve">. </w:t>
        </w:r>
      </w:ins>
      <w:del w:id="107" w:author="Anna" w:date="2018-07-04T08:39:00Z">
        <w:r w:rsidR="00947941" w:rsidDel="00076AF9">
          <w:rPr>
            <w:noProof/>
            <w:lang w:val="en-US" w:eastAsia="de-CH"/>
          </w:rPr>
          <w:delText xml:space="preserve"> and t</w:delText>
        </w:r>
      </w:del>
      <w:ins w:id="108" w:author="Anna" w:date="2018-07-04T08:39:00Z">
        <w:r w:rsidR="00076AF9">
          <w:rPr>
            <w:noProof/>
            <w:lang w:val="en-US" w:eastAsia="de-CH"/>
          </w:rPr>
          <w:t>T</w:t>
        </w:r>
      </w:ins>
      <w:r w:rsidR="00947941">
        <w:rPr>
          <w:noProof/>
          <w:lang w:val="en-US" w:eastAsia="de-CH"/>
        </w:rPr>
        <w:t>herefore</w:t>
      </w:r>
      <w:ins w:id="109" w:author="Anna" w:date="2018-07-04T08:40:00Z">
        <w:r w:rsidR="00076AF9">
          <w:rPr>
            <w:noProof/>
            <w:lang w:val="en-US" w:eastAsia="de-CH"/>
          </w:rPr>
          <w:t xml:space="preserve">, </w:t>
        </w:r>
      </w:ins>
      <w:del w:id="110" w:author="Anna" w:date="2018-07-04T08:40:00Z">
        <w:r w:rsidR="00947941" w:rsidDel="00076AF9">
          <w:rPr>
            <w:noProof/>
            <w:lang w:val="en-US" w:eastAsia="de-CH"/>
          </w:rPr>
          <w:delText xml:space="preserve"> the </w:delText>
        </w:r>
        <w:r w:rsidR="00872D63" w:rsidDel="00076AF9">
          <w:rPr>
            <w:noProof/>
            <w:lang w:val="en-US" w:eastAsia="de-CH"/>
          </w:rPr>
          <w:delText xml:space="preserve">question </w:delText>
        </w:r>
      </w:del>
      <w:ins w:id="111" w:author="Anna" w:date="2018-07-04T08:40:00Z">
        <w:r w:rsidR="00076AF9">
          <w:rPr>
            <w:noProof/>
            <w:lang w:val="en-US" w:eastAsia="de-CH"/>
          </w:rPr>
          <w:t xml:space="preserve">predictibg </w:t>
        </w:r>
      </w:ins>
      <w:r w:rsidR="00872D63">
        <w:rPr>
          <w:noProof/>
          <w:lang w:val="en-US" w:eastAsia="de-CH"/>
        </w:rPr>
        <w:t xml:space="preserve">how the </w:t>
      </w:r>
      <w:r w:rsidR="00947941">
        <w:rPr>
          <w:noProof/>
          <w:lang w:val="en-US" w:eastAsia="de-CH"/>
        </w:rPr>
        <w:t>glacier respon</w:t>
      </w:r>
      <w:ins w:id="112" w:author="Anna" w:date="2018-07-04T08:40:00Z">
        <w:r w:rsidR="00076AF9">
          <w:rPr>
            <w:noProof/>
            <w:lang w:val="en-US" w:eastAsia="de-CH"/>
          </w:rPr>
          <w:t>ds</w:t>
        </w:r>
      </w:ins>
      <w:del w:id="113" w:author="Anna" w:date="2018-07-04T08:40:00Z">
        <w:r w:rsidR="00947941" w:rsidDel="00076AF9">
          <w:rPr>
            <w:noProof/>
            <w:lang w:val="en-US" w:eastAsia="de-CH"/>
          </w:rPr>
          <w:delText>se</w:delText>
        </w:r>
        <w:r w:rsidR="00872D63" w:rsidDel="00076AF9">
          <w:rPr>
            <w:noProof/>
            <w:lang w:val="en-US" w:eastAsia="de-CH"/>
          </w:rPr>
          <w:delText>s</w:delText>
        </w:r>
      </w:del>
      <w:r w:rsidR="00947941">
        <w:rPr>
          <w:noProof/>
          <w:lang w:val="en-US" w:eastAsia="de-CH"/>
        </w:rPr>
        <w:t xml:space="preserve"> to </w:t>
      </w:r>
      <w:del w:id="114" w:author="Anna" w:date="2018-07-04T08:40:00Z">
        <w:r w:rsidR="00947941" w:rsidDel="00076AF9">
          <w:rPr>
            <w:noProof/>
            <w:lang w:val="en-US" w:eastAsia="de-CH"/>
          </w:rPr>
          <w:delText xml:space="preserve">a </w:delText>
        </w:r>
        <w:r w:rsidR="00872D63" w:rsidDel="00076AF9">
          <w:rPr>
            <w:noProof/>
            <w:lang w:val="en-US" w:eastAsia="de-CH"/>
          </w:rPr>
          <w:delText>changing</w:delText>
        </w:r>
        <w:r w:rsidR="00947941" w:rsidDel="00076AF9">
          <w:rPr>
            <w:noProof/>
            <w:lang w:val="en-US" w:eastAsia="de-CH"/>
          </w:rPr>
          <w:delText xml:space="preserve"> climate</w:delText>
        </w:r>
      </w:del>
      <w:ins w:id="115" w:author="Anna" w:date="2018-07-04T08:40:00Z">
        <w:r w:rsidR="00076AF9">
          <w:rPr>
            <w:noProof/>
            <w:lang w:val="en-US" w:eastAsia="de-CH"/>
          </w:rPr>
          <w:t>climate change</w:t>
        </w:r>
      </w:ins>
      <w:r w:rsidR="00947941">
        <w:rPr>
          <w:noProof/>
          <w:lang w:val="en-US" w:eastAsia="de-CH"/>
        </w:rPr>
        <w:t xml:space="preserve"> is </w:t>
      </w:r>
      <w:r w:rsidR="00872D63">
        <w:rPr>
          <w:noProof/>
          <w:lang w:val="en-US" w:eastAsia="de-CH"/>
        </w:rPr>
        <w:t xml:space="preserve">rather </w:t>
      </w:r>
      <w:r w:rsidR="00947941">
        <w:rPr>
          <w:noProof/>
          <w:lang w:val="en-US" w:eastAsia="de-CH"/>
        </w:rPr>
        <w:t>complex.</w:t>
      </w:r>
      <w:r w:rsidR="00872D63">
        <w:rPr>
          <w:noProof/>
          <w:lang w:val="en-US" w:eastAsia="de-CH"/>
        </w:rPr>
        <w:t xml:space="preserve"> We will </w:t>
      </w:r>
      <w:del w:id="116" w:author="Anna" w:date="2018-07-04T08:41:00Z">
        <w:r w:rsidR="00872D63" w:rsidDel="00076AF9">
          <w:rPr>
            <w:noProof/>
            <w:lang w:val="en-US" w:eastAsia="de-CH"/>
          </w:rPr>
          <w:delText xml:space="preserve">hear </w:delText>
        </w:r>
      </w:del>
      <w:ins w:id="117" w:author="Anna" w:date="2018-07-04T08:41:00Z">
        <w:r w:rsidR="00076AF9">
          <w:rPr>
            <w:noProof/>
            <w:lang w:val="en-US" w:eastAsia="de-CH"/>
          </w:rPr>
          <w:t xml:space="preserve">talk </w:t>
        </w:r>
      </w:ins>
      <w:r w:rsidR="00872D63">
        <w:rPr>
          <w:noProof/>
          <w:lang w:val="en-US" w:eastAsia="de-CH"/>
        </w:rPr>
        <w:t xml:space="preserve">more about debris-covered glaciers and its implications in coming posts. </w:t>
      </w:r>
      <w:r w:rsidR="00F76BC2">
        <w:rPr>
          <w:noProof/>
          <w:lang w:val="en-US" w:eastAsia="de-CH"/>
        </w:rPr>
        <w:t>Together with the Summer School class</w:t>
      </w:r>
      <w:ins w:id="118" w:author="Anna" w:date="2018-07-04T08:41:00Z">
        <w:r w:rsidR="00076AF9">
          <w:rPr>
            <w:noProof/>
            <w:lang w:val="en-US" w:eastAsia="de-CH"/>
          </w:rPr>
          <w:t>,</w:t>
        </w:r>
      </w:ins>
      <w:r w:rsidR="00F76BC2">
        <w:rPr>
          <w:noProof/>
          <w:lang w:val="en-US" w:eastAsia="de-CH"/>
        </w:rPr>
        <w:t xml:space="preserve"> we went on a glacier </w:t>
      </w:r>
      <w:r w:rsidR="00CC7D98">
        <w:rPr>
          <w:noProof/>
          <w:lang w:val="en-US" w:eastAsia="de-CH"/>
        </w:rPr>
        <w:t>excursion</w:t>
      </w:r>
      <w:r w:rsidR="00F76BC2">
        <w:rPr>
          <w:noProof/>
          <w:lang w:val="en-US" w:eastAsia="de-CH"/>
        </w:rPr>
        <w:t xml:space="preserve"> on Root Glacier, a tributary glacier nourishing Kennicott Glacier</w:t>
      </w:r>
      <w:r w:rsidR="00CC7D98">
        <w:rPr>
          <w:noProof/>
          <w:lang w:val="en-US" w:eastAsia="de-CH"/>
        </w:rPr>
        <w:t xml:space="preserve">. This was the first time Anna stepped on a glacier, it was a perfect day out there. Some fellows even took a bath on a glacier lake – on the ice. </w:t>
      </w:r>
      <w:del w:id="119" w:author="Anna" w:date="2018-07-04T08:41:00Z">
        <w:r w:rsidR="00CC7D98" w:rsidDel="00076AF9">
          <w:rPr>
            <w:noProof/>
            <w:lang w:val="en-US" w:eastAsia="de-CH"/>
          </w:rPr>
          <w:delText>That</w:delText>
        </w:r>
      </w:del>
      <w:ins w:id="120" w:author="Anna" w:date="2018-07-04T08:42:00Z">
        <w:r w:rsidR="00076AF9">
          <w:rPr>
            <w:noProof/>
            <w:lang w:val="en-US" w:eastAsia="de-CH"/>
          </w:rPr>
          <w:t xml:space="preserve"> T</w:t>
        </w:r>
      </w:ins>
      <w:del w:id="121" w:author="Anna" w:date="2018-07-04T08:41:00Z">
        <w:r w:rsidR="00CC7D98" w:rsidDel="00076AF9">
          <w:rPr>
            <w:noProof/>
            <w:lang w:val="en-US" w:eastAsia="de-CH"/>
          </w:rPr>
          <w:delText xml:space="preserve"> </w:delText>
        </w:r>
      </w:del>
      <w:del w:id="122" w:author="Anna" w:date="2018-07-04T08:42:00Z">
        <w:r w:rsidR="00CC7D98" w:rsidDel="00076AF9">
          <w:rPr>
            <w:noProof/>
            <w:lang w:val="en-US" w:eastAsia="de-CH"/>
          </w:rPr>
          <w:delText>t</w:delText>
        </w:r>
      </w:del>
      <w:r w:rsidR="00CC7D98">
        <w:rPr>
          <w:noProof/>
          <w:lang w:val="en-US" w:eastAsia="de-CH"/>
        </w:rPr>
        <w:t xml:space="preserve">he water </w:t>
      </w:r>
      <w:ins w:id="123" w:author="Anna" w:date="2018-07-04T08:42:00Z">
        <w:r w:rsidR="00076AF9">
          <w:rPr>
            <w:noProof/>
            <w:lang w:val="en-US" w:eastAsia="de-CH"/>
          </w:rPr>
          <w:t xml:space="preserve">temperature </w:t>
        </w:r>
      </w:ins>
      <w:r w:rsidR="00CC7D98">
        <w:rPr>
          <w:noProof/>
          <w:lang w:val="en-US" w:eastAsia="de-CH"/>
        </w:rPr>
        <w:t>was not much above the melting point</w:t>
      </w:r>
      <w:ins w:id="124" w:author="Anna" w:date="2018-07-04T08:42:00Z">
        <w:r w:rsidR="00076AF9">
          <w:rPr>
            <w:noProof/>
            <w:lang w:val="en-US" w:eastAsia="de-CH"/>
          </w:rPr>
          <w:t>, but it does</w:t>
        </w:r>
      </w:ins>
      <w:ins w:id="125" w:author="Anna" w:date="2018-07-04T08:43:00Z">
        <w:r w:rsidR="00076AF9">
          <w:rPr>
            <w:noProof/>
            <w:lang w:val="en-US" w:eastAsia="de-CH"/>
          </w:rPr>
          <w:t xml:space="preserve">n’t </w:t>
        </w:r>
      </w:ins>
      <w:ins w:id="126" w:author="Anna" w:date="2018-07-04T08:42:00Z">
        <w:r w:rsidR="00076AF9">
          <w:rPr>
            <w:noProof/>
            <w:lang w:val="en-US" w:eastAsia="de-CH"/>
          </w:rPr>
          <w:t xml:space="preserve">seem to </w:t>
        </w:r>
      </w:ins>
      <w:ins w:id="127" w:author="Anna" w:date="2018-07-04T08:43:00Z">
        <w:r w:rsidR="00814A3B">
          <w:rPr>
            <w:noProof/>
            <w:lang w:val="en-US" w:eastAsia="de-CH"/>
          </w:rPr>
          <w:t xml:space="preserve">represent </w:t>
        </w:r>
      </w:ins>
      <w:del w:id="128" w:author="Anna" w:date="2018-07-04T08:43:00Z">
        <w:r w:rsidR="00CC7D98" w:rsidDel="00076AF9">
          <w:rPr>
            <w:noProof/>
            <w:lang w:val="en-US" w:eastAsia="de-CH"/>
          </w:rPr>
          <w:delText xml:space="preserve"> should not </w:delText>
        </w:r>
        <w:r w:rsidR="00CC7D98" w:rsidDel="00814A3B">
          <w:rPr>
            <w:noProof/>
            <w:lang w:val="en-US" w:eastAsia="de-CH"/>
          </w:rPr>
          <w:delText>be</w:delText>
        </w:r>
      </w:del>
      <w:r w:rsidR="00CC7D98">
        <w:rPr>
          <w:noProof/>
          <w:lang w:val="en-US" w:eastAsia="de-CH"/>
        </w:rPr>
        <w:t xml:space="preserve"> a barrier for crazy glaciologists.</w:t>
      </w:r>
    </w:p>
    <w:p w:rsidR="004752D9" w:rsidDel="007E69A3" w:rsidRDefault="004752D9" w:rsidP="00F27BF1">
      <w:pPr>
        <w:rPr>
          <w:del w:id="129" w:author="Anna" w:date="2018-07-04T08:36:00Z"/>
          <w:noProof/>
          <w:lang w:val="en-US" w:eastAsia="de-CH"/>
        </w:rPr>
      </w:pPr>
    </w:p>
    <w:p w:rsidR="00B1075D" w:rsidRPr="00D078E1" w:rsidDel="00220D6E" w:rsidRDefault="007E69A3" w:rsidP="00F27BF1">
      <w:pPr>
        <w:rPr>
          <w:del w:id="130" w:author="Anna" w:date="2018-07-04T08:34:00Z"/>
          <w:lang w:val="en-US"/>
        </w:rPr>
      </w:pPr>
      <w:ins w:id="131" w:author="Anna" w:date="2018-07-04T08:36:00Z">
        <w:r>
          <w:rPr>
            <w:noProof/>
            <w:lang w:val="en-US" w:eastAsia="de-CH"/>
          </w:rPr>
          <w:t xml:space="preserve">We are </w:t>
        </w:r>
      </w:ins>
      <w:del w:id="132" w:author="Anna" w:date="2018-07-04T08:36:00Z">
        <w:r w:rsidR="00872D63" w:rsidDel="007E69A3">
          <w:rPr>
            <w:noProof/>
            <w:lang w:val="en-US" w:eastAsia="de-CH"/>
          </w:rPr>
          <w:delText>I</w:delText>
        </w:r>
      </w:del>
      <w:ins w:id="133" w:author="Anna" w:date="2018-07-04T08:36:00Z">
        <w:r>
          <w:rPr>
            <w:noProof/>
            <w:lang w:val="en-US" w:eastAsia="de-CH"/>
          </w:rPr>
          <w:t>i</w:t>
        </w:r>
      </w:ins>
      <w:r w:rsidR="00872D63">
        <w:rPr>
          <w:noProof/>
          <w:lang w:val="en-US" w:eastAsia="de-CH"/>
        </w:rPr>
        <w:t xml:space="preserve">mpressed by the massive dimensions of the landscape and the glacier </w:t>
      </w:r>
      <w:ins w:id="134" w:author="Anna" w:date="2018-07-04T08:36:00Z">
        <w:r>
          <w:rPr>
            <w:noProof/>
            <w:lang w:val="en-US" w:eastAsia="de-CH"/>
          </w:rPr>
          <w:t xml:space="preserve">that </w:t>
        </w:r>
      </w:ins>
      <w:r w:rsidR="00872D63">
        <w:rPr>
          <w:noProof/>
          <w:lang w:val="en-US" w:eastAsia="de-CH"/>
        </w:rPr>
        <w:t xml:space="preserve">we </w:t>
      </w:r>
      <w:del w:id="135" w:author="Anna" w:date="2018-07-04T08:37:00Z">
        <w:r w:rsidR="00872D63" w:rsidDel="007E69A3">
          <w:rPr>
            <w:noProof/>
            <w:lang w:val="en-US" w:eastAsia="de-CH"/>
          </w:rPr>
          <w:delText xml:space="preserve">faced </w:delText>
        </w:r>
      </w:del>
      <w:ins w:id="136" w:author="Anna" w:date="2018-07-04T08:37:00Z">
        <w:r>
          <w:rPr>
            <w:noProof/>
            <w:lang w:val="en-US" w:eastAsia="de-CH"/>
          </w:rPr>
          <w:t xml:space="preserve">have seen </w:t>
        </w:r>
      </w:ins>
      <w:r w:rsidR="00872D63">
        <w:rPr>
          <w:noProof/>
          <w:lang w:val="en-US" w:eastAsia="de-CH"/>
        </w:rPr>
        <w:t>during these days</w:t>
      </w:r>
      <w:ins w:id="137" w:author="Anna" w:date="2018-07-04T08:36:00Z">
        <w:r>
          <w:rPr>
            <w:noProof/>
            <w:lang w:val="en-US" w:eastAsia="de-CH"/>
          </w:rPr>
          <w:t>. W</w:t>
        </w:r>
      </w:ins>
      <w:del w:id="138" w:author="Anna" w:date="2018-07-04T08:36:00Z">
        <w:r w:rsidR="00872D63" w:rsidDel="007E69A3">
          <w:rPr>
            <w:noProof/>
            <w:lang w:val="en-US" w:eastAsia="de-CH"/>
          </w:rPr>
          <w:delText>, w</w:delText>
        </w:r>
      </w:del>
      <w:r w:rsidR="00872D63">
        <w:rPr>
          <w:noProof/>
          <w:lang w:val="en-US" w:eastAsia="de-CH"/>
        </w:rPr>
        <w:t xml:space="preserve">e can almost </w:t>
      </w:r>
      <w:r w:rsidR="005D422B">
        <w:rPr>
          <w:noProof/>
          <w:lang w:val="en-US" w:eastAsia="de-CH"/>
        </w:rPr>
        <w:t xml:space="preserve">not imagine that there are way bigger glaciers just over the ridge towards north or towards south in the Chugach Mountains. We have to adapt to </w:t>
      </w:r>
      <w:del w:id="139" w:author="Anna" w:date="2018-07-04T08:38:00Z">
        <w:r w:rsidR="005D422B" w:rsidDel="007E69A3">
          <w:rPr>
            <w:noProof/>
            <w:lang w:val="en-US" w:eastAsia="de-CH"/>
          </w:rPr>
          <w:delText xml:space="preserve">these new </w:delText>
        </w:r>
      </w:del>
      <w:ins w:id="140" w:author="Anna" w:date="2018-07-04T08:38:00Z">
        <w:r>
          <w:rPr>
            <w:noProof/>
            <w:lang w:val="en-US" w:eastAsia="de-CH"/>
          </w:rPr>
          <w:t xml:space="preserve">the </w:t>
        </w:r>
      </w:ins>
      <w:del w:id="141" w:author="Anna" w:date="2018-07-04T08:37:00Z">
        <w:r w:rsidR="005D422B" w:rsidDel="007E69A3">
          <w:rPr>
            <w:noProof/>
            <w:lang w:val="en-US" w:eastAsia="de-CH"/>
          </w:rPr>
          <w:delText xml:space="preserve">dimensions </w:delText>
        </w:r>
      </w:del>
      <w:ins w:id="142" w:author="Anna" w:date="2018-07-04T08:37:00Z">
        <w:r>
          <w:rPr>
            <w:noProof/>
            <w:lang w:val="en-US" w:eastAsia="de-CH"/>
          </w:rPr>
          <w:t>sizes</w:t>
        </w:r>
        <w:r>
          <w:rPr>
            <w:noProof/>
            <w:lang w:val="en-US" w:eastAsia="de-CH"/>
          </w:rPr>
          <w:t xml:space="preserve"> </w:t>
        </w:r>
      </w:ins>
      <w:ins w:id="143" w:author="Anna" w:date="2018-07-04T08:38:00Z">
        <w:r>
          <w:rPr>
            <w:noProof/>
            <w:lang w:val="en-US" w:eastAsia="de-CH"/>
          </w:rPr>
          <w:t xml:space="preserve">and distances </w:t>
        </w:r>
      </w:ins>
      <w:r w:rsidR="005D422B">
        <w:rPr>
          <w:noProof/>
          <w:lang w:val="en-US" w:eastAsia="de-CH"/>
        </w:rPr>
        <w:t xml:space="preserve">in Alaska. But maybe </w:t>
      </w:r>
      <w:ins w:id="144" w:author="Anna" w:date="2018-07-04T08:34:00Z">
        <w:r w:rsidR="00220D6E">
          <w:rPr>
            <w:noProof/>
            <w:lang w:val="en-US" w:eastAsia="de-CH"/>
          </w:rPr>
          <w:t>we don’t</w:t>
        </w:r>
      </w:ins>
      <w:del w:id="145" w:author="Anna" w:date="2018-07-04T08:34:00Z">
        <w:r w:rsidR="005D422B" w:rsidDel="00220D6E">
          <w:rPr>
            <w:noProof/>
            <w:lang w:val="en-US" w:eastAsia="de-CH"/>
          </w:rPr>
          <w:delText>not</w:delText>
        </w:r>
      </w:del>
      <w:r w:rsidR="005D422B">
        <w:rPr>
          <w:noProof/>
          <w:lang w:val="en-US" w:eastAsia="de-CH"/>
        </w:rPr>
        <w:t xml:space="preserve">, and we just </w:t>
      </w:r>
      <w:ins w:id="146" w:author="Anna" w:date="2018-07-04T08:34:00Z">
        <w:r w:rsidR="00220D6E">
          <w:rPr>
            <w:noProof/>
            <w:lang w:val="en-US" w:eastAsia="de-CH"/>
          </w:rPr>
          <w:t xml:space="preserve">keep feeling </w:t>
        </w:r>
      </w:ins>
      <w:del w:id="147" w:author="Anna" w:date="2018-07-04T08:34:00Z">
        <w:r w:rsidR="005D422B" w:rsidDel="00220D6E">
          <w:rPr>
            <w:noProof/>
            <w:lang w:val="en-US" w:eastAsia="de-CH"/>
          </w:rPr>
          <w:delText xml:space="preserve">stay </w:delText>
        </w:r>
      </w:del>
      <w:r w:rsidR="005D422B">
        <w:rPr>
          <w:noProof/>
          <w:lang w:val="en-US" w:eastAsia="de-CH"/>
        </w:rPr>
        <w:t>amazed.</w:t>
      </w:r>
    </w:p>
    <w:p w:rsidR="00D54133" w:rsidRPr="00F27BF1" w:rsidDel="00220D6E" w:rsidRDefault="00D54133">
      <w:pPr>
        <w:rPr>
          <w:del w:id="148" w:author="Anna" w:date="2018-07-04T08:34:00Z"/>
          <w:lang w:val="en-US"/>
        </w:rPr>
      </w:pPr>
    </w:p>
    <w:p w:rsidR="006E35E0" w:rsidRPr="00F27BF1" w:rsidRDefault="006E35E0" w:rsidP="00220D6E">
      <w:pPr>
        <w:rPr>
          <w:lang w:val="en-US"/>
        </w:rPr>
      </w:pPr>
    </w:p>
    <w:sectPr w:rsidR="006E35E0" w:rsidRPr="00F27BF1">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7" w:author="Anna" w:date="2018-07-04T08:26:00Z" w:initials="A">
    <w:p w:rsidR="00EC028C" w:rsidRDefault="00EC028C">
      <w:pPr>
        <w:pStyle w:val="CommentText"/>
      </w:pPr>
      <w:r>
        <w:rPr>
          <w:rStyle w:val="CommentReference"/>
        </w:rPr>
        <w:annotationRef/>
      </w:r>
      <w:r>
        <w:t xml:space="preserve">In </w:t>
      </w:r>
      <w:proofErr w:type="spellStart"/>
      <w:r>
        <w:t>how</w:t>
      </w:r>
      <w:proofErr w:type="spellEnd"/>
      <w:r>
        <w:t xml:space="preserve"> </w:t>
      </w:r>
      <w:proofErr w:type="spellStart"/>
      <w:r>
        <w:t>long</w:t>
      </w:r>
      <w:proofErr w:type="spellEnd"/>
      <w:r>
        <w:t xml:space="preserve">? </w:t>
      </w:r>
      <w:proofErr w:type="spellStart"/>
      <w:r>
        <w:t>One</w:t>
      </w:r>
      <w:proofErr w:type="spellEnd"/>
      <w:r>
        <w:t xml:space="preserve"> </w:t>
      </w:r>
      <w:proofErr w:type="spellStart"/>
      <w:r>
        <w:t>day</w:t>
      </w:r>
      <w:proofErr w:type="spellEnd"/>
      <w:r>
        <w:t xml:space="preserve">? </w:t>
      </w:r>
      <w:proofErr w:type="spellStart"/>
      <w:r>
        <w:t>One</w:t>
      </w:r>
      <w:proofErr w:type="spellEnd"/>
      <w:r>
        <w:t xml:space="preserve"> </w:t>
      </w:r>
      <w:proofErr w:type="spellStart"/>
      <w:r>
        <w:t>month</w:t>
      </w:r>
      <w:proofErr w:type="spellEnd"/>
      <w:r>
        <w: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DengXian">
    <w:altName w:val="等线"/>
    <w:panose1 w:val="00000000000000000000"/>
    <w:charset w:val="86"/>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4133"/>
    <w:rsid w:val="00003487"/>
    <w:rsid w:val="000123CC"/>
    <w:rsid w:val="00042D76"/>
    <w:rsid w:val="00076AF9"/>
    <w:rsid w:val="00103B4F"/>
    <w:rsid w:val="001179A5"/>
    <w:rsid w:val="00146C7A"/>
    <w:rsid w:val="00180B4C"/>
    <w:rsid w:val="00180FF2"/>
    <w:rsid w:val="001E4F7D"/>
    <w:rsid w:val="00212329"/>
    <w:rsid w:val="00220D6E"/>
    <w:rsid w:val="002924DE"/>
    <w:rsid w:val="002D4EB1"/>
    <w:rsid w:val="002E3C7A"/>
    <w:rsid w:val="002F192A"/>
    <w:rsid w:val="00322D85"/>
    <w:rsid w:val="00354E34"/>
    <w:rsid w:val="003564C9"/>
    <w:rsid w:val="003628B2"/>
    <w:rsid w:val="00367AF7"/>
    <w:rsid w:val="00395951"/>
    <w:rsid w:val="003A3941"/>
    <w:rsid w:val="004017E5"/>
    <w:rsid w:val="00445249"/>
    <w:rsid w:val="004752D9"/>
    <w:rsid w:val="004F586A"/>
    <w:rsid w:val="00521D12"/>
    <w:rsid w:val="00527D60"/>
    <w:rsid w:val="00537A0B"/>
    <w:rsid w:val="00585935"/>
    <w:rsid w:val="005D422B"/>
    <w:rsid w:val="005E3693"/>
    <w:rsid w:val="00603894"/>
    <w:rsid w:val="00632C94"/>
    <w:rsid w:val="006501D4"/>
    <w:rsid w:val="00671007"/>
    <w:rsid w:val="0068487C"/>
    <w:rsid w:val="006D0F0E"/>
    <w:rsid w:val="006E35E0"/>
    <w:rsid w:val="006F48C8"/>
    <w:rsid w:val="00741814"/>
    <w:rsid w:val="00750624"/>
    <w:rsid w:val="007B2499"/>
    <w:rsid w:val="007E69A3"/>
    <w:rsid w:val="007F6778"/>
    <w:rsid w:val="00814A3B"/>
    <w:rsid w:val="008257C3"/>
    <w:rsid w:val="00862ED1"/>
    <w:rsid w:val="00864185"/>
    <w:rsid w:val="00872D63"/>
    <w:rsid w:val="00880C88"/>
    <w:rsid w:val="00891053"/>
    <w:rsid w:val="009339C1"/>
    <w:rsid w:val="00947941"/>
    <w:rsid w:val="00A110EF"/>
    <w:rsid w:val="00A84953"/>
    <w:rsid w:val="00AB6054"/>
    <w:rsid w:val="00AF693C"/>
    <w:rsid w:val="00B1075D"/>
    <w:rsid w:val="00B72628"/>
    <w:rsid w:val="00C02925"/>
    <w:rsid w:val="00C231A8"/>
    <w:rsid w:val="00C41F25"/>
    <w:rsid w:val="00CA572B"/>
    <w:rsid w:val="00CC4665"/>
    <w:rsid w:val="00CC7D98"/>
    <w:rsid w:val="00CE12C3"/>
    <w:rsid w:val="00D078E1"/>
    <w:rsid w:val="00D54133"/>
    <w:rsid w:val="00D73AC3"/>
    <w:rsid w:val="00DB3025"/>
    <w:rsid w:val="00E04672"/>
    <w:rsid w:val="00E2300C"/>
    <w:rsid w:val="00E3384D"/>
    <w:rsid w:val="00E667B4"/>
    <w:rsid w:val="00E94768"/>
    <w:rsid w:val="00EA064B"/>
    <w:rsid w:val="00EC028C"/>
    <w:rsid w:val="00EE0745"/>
    <w:rsid w:val="00F06733"/>
    <w:rsid w:val="00F2416F"/>
    <w:rsid w:val="00F27BF1"/>
    <w:rsid w:val="00F461B6"/>
    <w:rsid w:val="00F66DFA"/>
    <w:rsid w:val="00F70DAA"/>
    <w:rsid w:val="00F76BC2"/>
    <w:rsid w:val="00F85E4A"/>
    <w:rsid w:val="00F965A3"/>
    <w:rsid w:val="00FB68C5"/>
    <w:rsid w:val="00FE2701"/>
  </w:rsids>
  <m:mathPr>
    <m:mathFont m:val="Cambria Math"/>
    <m:brkBin m:val="before"/>
    <m:brkBinSub m:val="--"/>
    <m:smallFrac m:val="0"/>
    <m:dispDef/>
    <m:lMargin m:val="0"/>
    <m:rMargin m:val="0"/>
    <m:defJc m:val="centerGroup"/>
    <m:wrapIndent m:val="1440"/>
    <m:intLim m:val="subSup"/>
    <m:naryLim m:val="undOvr"/>
  </m:mathPr>
  <w:themeFontLang w:val="de-CH"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7B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F1"/>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A110EF"/>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A0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064B"/>
    <w:rPr>
      <w:rFonts w:ascii="Tahoma" w:hAnsi="Tahoma" w:cs="Tahoma"/>
      <w:sz w:val="16"/>
      <w:szCs w:val="16"/>
    </w:rPr>
  </w:style>
  <w:style w:type="character" w:styleId="Hyperlink">
    <w:name w:val="Hyperlink"/>
    <w:basedOn w:val="DefaultParagraphFont"/>
    <w:uiPriority w:val="99"/>
    <w:semiHidden/>
    <w:unhideWhenUsed/>
    <w:rsid w:val="00AB6054"/>
    <w:rPr>
      <w:color w:val="0000FF"/>
      <w:u w:val="single"/>
    </w:rPr>
  </w:style>
  <w:style w:type="character" w:styleId="CommentReference">
    <w:name w:val="annotation reference"/>
    <w:basedOn w:val="DefaultParagraphFont"/>
    <w:uiPriority w:val="99"/>
    <w:semiHidden/>
    <w:unhideWhenUsed/>
    <w:rsid w:val="00F06733"/>
    <w:rPr>
      <w:sz w:val="16"/>
      <w:szCs w:val="16"/>
    </w:rPr>
  </w:style>
  <w:style w:type="paragraph" w:styleId="CommentText">
    <w:name w:val="annotation text"/>
    <w:basedOn w:val="Normal"/>
    <w:link w:val="CommentTextChar"/>
    <w:uiPriority w:val="99"/>
    <w:semiHidden/>
    <w:unhideWhenUsed/>
    <w:rsid w:val="00F06733"/>
    <w:pPr>
      <w:spacing w:line="240" w:lineRule="auto"/>
    </w:pPr>
    <w:rPr>
      <w:sz w:val="20"/>
      <w:szCs w:val="20"/>
    </w:rPr>
  </w:style>
  <w:style w:type="character" w:customStyle="1" w:styleId="CommentTextChar">
    <w:name w:val="Comment Text Char"/>
    <w:basedOn w:val="DefaultParagraphFont"/>
    <w:link w:val="CommentText"/>
    <w:uiPriority w:val="99"/>
    <w:semiHidden/>
    <w:rsid w:val="00F06733"/>
    <w:rPr>
      <w:sz w:val="20"/>
      <w:szCs w:val="20"/>
    </w:rPr>
  </w:style>
  <w:style w:type="paragraph" w:styleId="CommentSubject">
    <w:name w:val="annotation subject"/>
    <w:basedOn w:val="CommentText"/>
    <w:next w:val="CommentText"/>
    <w:link w:val="CommentSubjectChar"/>
    <w:uiPriority w:val="99"/>
    <w:semiHidden/>
    <w:unhideWhenUsed/>
    <w:rsid w:val="00F06733"/>
    <w:rPr>
      <w:b/>
      <w:bCs/>
    </w:rPr>
  </w:style>
  <w:style w:type="character" w:customStyle="1" w:styleId="CommentSubjectChar">
    <w:name w:val="Comment Subject Char"/>
    <w:basedOn w:val="CommentTextChar"/>
    <w:link w:val="CommentSubject"/>
    <w:uiPriority w:val="99"/>
    <w:semiHidden/>
    <w:rsid w:val="00F06733"/>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27BF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7BF1"/>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A110EF"/>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A06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064B"/>
    <w:rPr>
      <w:rFonts w:ascii="Tahoma" w:hAnsi="Tahoma" w:cs="Tahoma"/>
      <w:sz w:val="16"/>
      <w:szCs w:val="16"/>
    </w:rPr>
  </w:style>
  <w:style w:type="character" w:styleId="Hyperlink">
    <w:name w:val="Hyperlink"/>
    <w:basedOn w:val="DefaultParagraphFont"/>
    <w:uiPriority w:val="99"/>
    <w:semiHidden/>
    <w:unhideWhenUsed/>
    <w:rsid w:val="00AB6054"/>
    <w:rPr>
      <w:color w:val="0000FF"/>
      <w:u w:val="single"/>
    </w:rPr>
  </w:style>
  <w:style w:type="character" w:styleId="CommentReference">
    <w:name w:val="annotation reference"/>
    <w:basedOn w:val="DefaultParagraphFont"/>
    <w:uiPriority w:val="99"/>
    <w:semiHidden/>
    <w:unhideWhenUsed/>
    <w:rsid w:val="00F06733"/>
    <w:rPr>
      <w:sz w:val="16"/>
      <w:szCs w:val="16"/>
    </w:rPr>
  </w:style>
  <w:style w:type="paragraph" w:styleId="CommentText">
    <w:name w:val="annotation text"/>
    <w:basedOn w:val="Normal"/>
    <w:link w:val="CommentTextChar"/>
    <w:uiPriority w:val="99"/>
    <w:semiHidden/>
    <w:unhideWhenUsed/>
    <w:rsid w:val="00F06733"/>
    <w:pPr>
      <w:spacing w:line="240" w:lineRule="auto"/>
    </w:pPr>
    <w:rPr>
      <w:sz w:val="20"/>
      <w:szCs w:val="20"/>
    </w:rPr>
  </w:style>
  <w:style w:type="character" w:customStyle="1" w:styleId="CommentTextChar">
    <w:name w:val="Comment Text Char"/>
    <w:basedOn w:val="DefaultParagraphFont"/>
    <w:link w:val="CommentText"/>
    <w:uiPriority w:val="99"/>
    <w:semiHidden/>
    <w:rsid w:val="00F06733"/>
    <w:rPr>
      <w:sz w:val="20"/>
      <w:szCs w:val="20"/>
    </w:rPr>
  </w:style>
  <w:style w:type="paragraph" w:styleId="CommentSubject">
    <w:name w:val="annotation subject"/>
    <w:basedOn w:val="CommentText"/>
    <w:next w:val="CommentText"/>
    <w:link w:val="CommentSubjectChar"/>
    <w:uiPriority w:val="99"/>
    <w:semiHidden/>
    <w:unhideWhenUsed/>
    <w:rsid w:val="00F06733"/>
    <w:rPr>
      <w:b/>
      <w:bCs/>
    </w:rPr>
  </w:style>
  <w:style w:type="character" w:customStyle="1" w:styleId="CommentSubjectChar">
    <w:name w:val="Comment Subject Char"/>
    <w:basedOn w:val="CommentTextChar"/>
    <w:link w:val="CommentSubject"/>
    <w:uiPriority w:val="99"/>
    <w:semiHidden/>
    <w:rsid w:val="00F0673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6CF2E-1649-4E40-8477-403857D36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4</Pages>
  <Words>986</Words>
  <Characters>5621</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Pascal</dc:creator>
  <cp:lastModifiedBy>Anna</cp:lastModifiedBy>
  <cp:revision>15</cp:revision>
  <dcterms:created xsi:type="dcterms:W3CDTF">2018-07-04T16:20:00Z</dcterms:created>
  <dcterms:modified xsi:type="dcterms:W3CDTF">2018-07-04T17:00:00Z</dcterms:modified>
</cp:coreProperties>
</file>